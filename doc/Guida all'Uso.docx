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757415534"/>
        <w:docPartObj>
          <w:docPartGallery w:val="Cover Pages"/>
          <w:docPartUnique/>
        </w:docPartObj>
      </w:sdtPr>
      <w:sdtEndPr/>
      <w:sdtContent>
        <w:p w:rsidR="00A93D9B" w:rsidRDefault="005B7107" w:rsidP="00C253C9">
          <w:r>
            <w:drawing>
              <wp:anchor distT="0" distB="0" distL="114300" distR="114300" simplePos="0" relativeHeight="251657215" behindDoc="1" locked="0" layoutInCell="1" allowOverlap="1" wp14:anchorId="540F0CB7" wp14:editId="6067A7CA">
                <wp:simplePos x="0" y="0"/>
                <wp:positionH relativeFrom="column">
                  <wp:posOffset>-1538457</wp:posOffset>
                </wp:positionH>
                <wp:positionV relativeFrom="paragraph">
                  <wp:posOffset>-944880</wp:posOffset>
                </wp:positionV>
                <wp:extent cx="8929415" cy="11464777"/>
                <wp:effectExtent l="0" t="0" r="5080" b="3810"/>
                <wp:wrapNone/>
                <wp:docPr id="2" name="Immagine 2" descr="Z:\Workspace\monopoly-uniba\raw\Monopoly Assets\Backgrounds\monopoly_skyline_green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Z:\Workspace\monopoly-uniba\raw\Monopoly Assets\Backgrounds\monopoly_skyline_green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duotone>
                            <a:schemeClr val="accent2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0">
                                  <a14:imgEffect>
                                    <a14:artisticPhotocopy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929415" cy="114647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glow>
                            <a:schemeClr val="accent1"/>
                          </a:glow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039CCC06" wp14:editId="314BBB47">
                    <wp:simplePos x="0" y="0"/>
                    <wp:positionH relativeFrom="column">
                      <wp:posOffset>-787400</wp:posOffset>
                    </wp:positionH>
                    <wp:positionV relativeFrom="paragraph">
                      <wp:posOffset>-837092</wp:posOffset>
                    </wp:positionV>
                    <wp:extent cx="7685405" cy="1562735"/>
                    <wp:effectExtent l="0" t="0" r="0" b="0"/>
                    <wp:wrapNone/>
                    <wp:docPr id="307" name="Casella di tes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685405" cy="15627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  <a:effectLst>
                              <a:glow>
                                <a:schemeClr val="accent1"/>
                              </a:glow>
                            </a:effectLst>
                          </wps:spPr>
                          <wps:txbx>
                            <w:txbxContent>
                              <w:p w:rsidR="00614C69" w:rsidRPr="005B7107" w:rsidRDefault="00614C69" w:rsidP="005B7107">
                                <w:pPr>
                                  <w:jc w:val="center"/>
                                  <w:rPr>
                                    <w:rFonts w:ascii="KabobBlack" w:hAnsi="KabobBlack"/>
                                    <w:b/>
                                    <w:sz w:val="160"/>
                                    <w14:shadow w14:blurRad="55003" w14:dist="50800" w14:dir="5400000" w14:sx="100000" w14:sy="100000" w14:kx="0" w14:ky="0" w14:algn="tl">
                                      <w14:srgbClr w14:val="000000">
                                        <w14:alpha w14:val="67000"/>
                                      </w14:srgbClr>
                                    </w14:shadow>
                                    <w14:textOutline w14:w="8890" w14:cap="flat" w14:cmpd="sng" w14:algn="ctr">
                                      <w14:solidFill>
                                        <w14:schemeClr w14:val="accent1">
                                          <w14:tint w14:val="3000"/>
                                        </w14:schemeClr>
                                      </w14:solidFill>
                                      <w14:prstDash w14:val="solid"/>
                                      <w14:miter w14:lim="0"/>
                                    </w14:textOutline>
                                    <w14:textFill>
                                      <w14:gradFill>
                                        <w14:gsLst>
                                          <w14:gs w14:pos="10000">
                                            <w14:schemeClr w14:val="accent1">
                                              <w14:tint w14:val="63000"/>
                                              <w14:sat w14:val="105000"/>
                                            </w14:schemeClr>
                                          </w14:gs>
                                          <w14:gs w14:pos="90000">
                                            <w14:schemeClr w14:val="accent1">
                                              <w14:shade w14:val="50000"/>
                                              <w14:satMod w14:val="100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  <w:rPrChange w:id="0" w:author="Fra" w:date="2011-08-22T13:06:00Z">
                                      <w:rPr/>
                                    </w:rPrChange>
                                  </w:rPr>
                                </w:pPr>
                                <w:ins w:id="1" w:author="Fra" w:date="2011-08-22T11:13:00Z">
                                  <w:r w:rsidRPr="005B7107">
                                    <w:rPr>
                                      <w:rFonts w:ascii="KabobBlack" w:hAnsi="KabobBlack"/>
                                      <w:b/>
                                      <w:sz w:val="160"/>
                                      <w14:shadow w14:blurRad="55003" w14:dist="50800" w14:dir="5400000" w14:sx="100000" w14:sy="100000" w14:kx="0" w14:ky="0" w14:algn="tl">
                                        <w14:srgbClr w14:val="000000">
                                          <w14:alpha w14:val="67000"/>
                                        </w14:srgbClr>
                                      </w14:shadow>
                                      <w14:textOutline w14:w="8890" w14:cap="flat" w14:cmpd="sng" w14:algn="ctr">
                                        <w14:solidFill>
                                          <w14:schemeClr w14:val="accent1">
                                            <w14:tint w14:val="3000"/>
                                          </w14:schemeClr>
                                        </w14:solidFill>
                                        <w14:prstDash w14:val="solid"/>
                                        <w14:miter w14:lim="0"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10000">
                                              <w14:schemeClr w14:val="accent1">
                                                <w14:tint w14:val="63000"/>
                                                <w14:sat w14:val="105000"/>
                                              </w14:schemeClr>
                                            </w14:gs>
                                            <w14:gs w14:pos="90000">
                                              <w14:schemeClr w14:val="accent1">
                                                <w14:shade w14:val="50000"/>
                                                <w14:satMod w14:val="10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  <w:rPrChange w:id="2" w:author="Fra" w:date="2011-08-22T13:06:00Z">
                                        <w:rPr/>
                                      </w:rPrChange>
                                    </w:rPr>
                                    <w:t>Monopoly</w:t>
                                  </w:r>
                                </w:ins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 di testo 2" o:spid="_x0000_s1026" type="#_x0000_t202" style="position:absolute;left:0;text-align:left;margin-left:-62pt;margin-top:-65.9pt;width:605.15pt;height:123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" filled="f" stroked="f">
                    <v:textbox>
                      <w:txbxContent>
                        <w:p w:rsidR="00614C69" w:rsidRPr="005B7107" w:rsidRDefault="00614C69" w:rsidP="005B7107">
                          <w:pPr>
                            <w:jc w:val="center"/>
                            <w:rPr>
                              <w:rFonts w:ascii="KabobBlack" w:hAnsi="KabobBlack"/>
                              <w:b/>
                              <w:sz w:val="160"/>
                              <w14:shadow w14:blurRad="55003" w14:dist="50800" w14:dir="5400000" w14:sx="100000" w14:sy="100000" w14:kx="0" w14:ky="0" w14:algn="tl">
                                <w14:srgbClr w14:val="000000">
                                  <w14:alpha w14:val="67000"/>
                                </w14:srgbClr>
                              </w14:shadow>
                              <w14:textOutline w14:w="8890" w14:cap="flat" w14:cmpd="sng" w14:algn="ctr">
                                <w14:solidFill>
                                  <w14:schemeClr w14:val="accent1">
                                    <w14:tint w14:val="3000"/>
                                  </w14:schemeClr>
                                </w14:solidFill>
                                <w14:prstDash w14:val="solid"/>
                                <w14:miter w14:lim="0"/>
                              </w14:textOutline>
                              <w14:textFill>
                                <w14:gradFill>
                                  <w14:gsLst>
                                    <w14:gs w14:pos="10000">
                                      <w14:schemeClr w14:val="accent1">
                                        <w14:tint w14:val="63000"/>
                                        <w14:sat w14:val="105000"/>
                                      </w14:schemeClr>
                                    </w14:gs>
                                    <w14:gs w14:pos="90000">
                                      <w14:schemeClr w14:val="accent1">
                                        <w14:shade w14:val="50000"/>
                                        <w14:satMod w14:val="100000"/>
                                      </w14:schemeClr>
                                    </w14:gs>
                                  </w14:gsLst>
                                  <w14:lin w14:ang="5400000" w14:scaled="0"/>
                                </w14:gradFill>
                              </w14:textFill>
                              <w:rPrChange w:id="4" w:author="Fra" w:date="2011-08-22T13:06:00Z">
                                <w:rPr/>
                              </w:rPrChange>
                            </w:rPr>
                          </w:pPr>
                          <w:ins w:id="5" w:author="Fra" w:date="2011-08-22T11:13:00Z">
                            <w:r w:rsidRPr="005B7107">
                              <w:rPr>
                                <w:rFonts w:ascii="KabobBlack" w:hAnsi="KabobBlack"/>
                                <w:b/>
                                <w:sz w:val="160"/>
                                <w14:shadow w14:blurRad="55003" w14:dist="50800" w14:dir="5400000" w14:sx="100000" w14:sy="100000" w14:kx="0" w14:ky="0" w14:algn="tl">
                                  <w14:srgbClr w14:val="000000">
                                    <w14:alpha w14:val="67000"/>
                                  </w14:srgbClr>
                                </w14:shadow>
                                <w14:textOutline w14:w="8890" w14:cap="flat" w14:cmpd="sng" w14:algn="ctr">
                                  <w14:solidFill>
                                    <w14:schemeClr w14:val="accent1">
                                      <w14:tint w14:val="3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10000">
                                        <w14:schemeClr w14:val="accent1">
                                          <w14:tint w14:val="63000"/>
                                          <w14:sat w14:val="105000"/>
                                        </w14:schemeClr>
                                      </w14:gs>
                                      <w14:gs w14:pos="90000">
                                        <w14:schemeClr w14:val="accent1">
                                          <w14:shade w14:val="50000"/>
                                          <w14:satMod w14:val="10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:rPrChange w:id="6" w:author="Fra" w:date="2011-08-22T13:06:00Z">
                                  <w:rPr/>
                                </w:rPrChange>
                              </w:rPr>
                              <w:t>Monopoly</w:t>
                            </w:r>
                          </w:ins>
                        </w:p>
                      </w:txbxContent>
                    </v:textbox>
                  </v:shape>
                </w:pict>
              </mc:Fallback>
            </mc:AlternateContent>
          </w:r>
        </w:p>
        <w:tbl>
          <w:tblPr>
            <w:tblpPr w:leftFromText="187" w:rightFromText="187" w:vertAnchor="page" w:horzAnchor="margin" w:tblpY="13561"/>
            <w:tblOverlap w:val="never"/>
            <w:tblW w:w="9929" w:type="dxa"/>
            <w:tblLook w:val="04A0" w:firstRow="1" w:lastRow="0" w:firstColumn="1" w:lastColumn="0" w:noHBand="0" w:noVBand="1"/>
          </w:tblPr>
          <w:tblGrid>
            <w:gridCol w:w="9929"/>
          </w:tblGrid>
          <w:tr w:rsidR="004A4ADF" w:rsidTr="00EE2A95">
            <w:trPr>
              <w:trHeight w:val="1614"/>
            </w:trPr>
            <w:tc>
              <w:tcPr>
                <w:tcW w:w="9929" w:type="dxa"/>
              </w:tcPr>
              <w:p w:rsidR="004A4ADF" w:rsidRDefault="004A4ADF" w:rsidP="004A4ADF">
                <w:pPr>
                  <w:pStyle w:val="Nessunaspaziatura"/>
                  <w:jc w:val="right"/>
                  <w:rPr>
                    <w:rFonts w:ascii="Kabob" w:hAnsi="Kabob" w:cstheme="minorHAnsi"/>
                    <w:color w:val="000000" w:themeColor="text1"/>
                    <w:sz w:val="32"/>
                    <w:szCs w:val="32"/>
                  </w:rPr>
                </w:pPr>
                <w:r>
                  <w:rPr>
                    <w:rFonts w:ascii="Kabob" w:hAnsi="Kabob" w:cstheme="minorHAnsi"/>
                    <w:color w:val="000000" w:themeColor="text1"/>
                    <w:sz w:val="32"/>
                    <w:szCs w:val="32"/>
                  </w:rPr>
                  <w:t>Un progetto curato e realizzato da:</w:t>
                </w:r>
              </w:p>
              <w:p w:rsidR="004A4ADF" w:rsidRPr="000F1094" w:rsidRDefault="004A4ADF" w:rsidP="004A4ADF">
                <w:pPr>
                  <w:pStyle w:val="Nessunaspaziatura"/>
                  <w:jc w:val="right"/>
                  <w:rPr>
                    <w:rFonts w:ascii="Kabob" w:hAnsi="Kabob" w:cstheme="minorHAnsi"/>
                    <w:color w:val="000000" w:themeColor="text1"/>
                    <w:sz w:val="32"/>
                    <w:szCs w:val="32"/>
                  </w:rPr>
                </w:pPr>
                <w:r w:rsidRPr="000F1094">
                  <w:rPr>
                    <w:rFonts w:ascii="Kabob" w:hAnsi="Kabob" w:cstheme="minorHAnsi"/>
                    <w:color w:val="000000" w:themeColor="text1"/>
                    <w:sz w:val="32"/>
                    <w:szCs w:val="32"/>
                  </w:rPr>
                  <w:t xml:space="preserve">Francesco </w:t>
                </w:r>
                <w:r w:rsidRPr="000F1094">
                  <w:rPr>
                    <w:rFonts w:ascii="Kabob" w:hAnsi="Kabob" w:cstheme="minorHAnsi"/>
                    <w:b/>
                    <w:color w:val="000000" w:themeColor="text1"/>
                    <w:sz w:val="32"/>
                    <w:szCs w:val="32"/>
                  </w:rPr>
                  <w:t>Pontillo</w:t>
                </w:r>
              </w:p>
              <w:p w:rsidR="004A4ADF" w:rsidRPr="000F1094" w:rsidRDefault="004A4ADF" w:rsidP="004A4ADF">
                <w:pPr>
                  <w:pStyle w:val="Nessunaspaziatura"/>
                  <w:jc w:val="right"/>
                  <w:rPr>
                    <w:rFonts w:ascii="Kabob" w:hAnsi="Kabob" w:cstheme="minorHAnsi"/>
                    <w:color w:val="000000" w:themeColor="text1"/>
                    <w:sz w:val="32"/>
                    <w:szCs w:val="32"/>
                  </w:rPr>
                </w:pPr>
                <w:r w:rsidRPr="000F1094">
                  <w:rPr>
                    <w:rFonts w:ascii="Kabob" w:hAnsi="Kabob" w:cstheme="minorHAnsi"/>
                    <w:color w:val="000000" w:themeColor="text1"/>
                    <w:sz w:val="32"/>
                    <w:szCs w:val="32"/>
                  </w:rPr>
                  <w:t xml:space="preserve">Giuseppe </w:t>
                </w:r>
                <w:r w:rsidRPr="000F1094">
                  <w:rPr>
                    <w:rFonts w:ascii="Kabob" w:hAnsi="Kabob" w:cstheme="minorHAnsi"/>
                    <w:b/>
                    <w:color w:val="000000" w:themeColor="text1"/>
                    <w:sz w:val="32"/>
                    <w:szCs w:val="32"/>
                  </w:rPr>
                  <w:t>Marolla</w:t>
                </w:r>
              </w:p>
              <w:p w:rsidR="004A4ADF" w:rsidRPr="000F1094" w:rsidRDefault="004A4ADF" w:rsidP="004A4ADF">
                <w:pPr>
                  <w:pStyle w:val="Nessunaspaziatura"/>
                  <w:jc w:val="right"/>
                  <w:rPr>
                    <w:rFonts w:ascii="Kabob" w:hAnsi="Kabob" w:cstheme="minorHAnsi"/>
                    <w:color w:val="000000" w:themeColor="text1"/>
                    <w:sz w:val="32"/>
                    <w:szCs w:val="32"/>
                  </w:rPr>
                </w:pPr>
                <w:r w:rsidRPr="000F1094">
                  <w:rPr>
                    <w:rFonts w:ascii="Kabob" w:hAnsi="Kabob" w:cstheme="minorHAnsi"/>
                    <w:color w:val="000000" w:themeColor="text1"/>
                    <w:sz w:val="32"/>
                    <w:szCs w:val="32"/>
                  </w:rPr>
                  <w:t xml:space="preserve">Matteo </w:t>
                </w:r>
                <w:r w:rsidRPr="000F1094">
                  <w:rPr>
                    <w:rFonts w:ascii="Kabob" w:hAnsi="Kabob" w:cstheme="minorHAnsi"/>
                    <w:b/>
                    <w:color w:val="000000" w:themeColor="text1"/>
                    <w:sz w:val="32"/>
                    <w:szCs w:val="32"/>
                  </w:rPr>
                  <w:t>Gagliardi</w:t>
                </w:r>
              </w:p>
              <w:p w:rsidR="004A4ADF" w:rsidRDefault="004A4ADF" w:rsidP="004A4ADF">
                <w:pPr>
                  <w:pStyle w:val="Nessunaspaziatura"/>
                  <w:jc w:val="right"/>
                  <w:rPr>
                    <w:rFonts w:ascii="Kabob" w:hAnsi="Kabob" w:cstheme="minorHAnsi"/>
                    <w:b/>
                    <w:color w:val="000000" w:themeColor="text1"/>
                    <w:sz w:val="32"/>
                    <w:szCs w:val="32"/>
                  </w:rPr>
                </w:pPr>
                <w:r w:rsidRPr="000F1094">
                  <w:rPr>
                    <w:rFonts w:ascii="Kabob" w:hAnsi="Kabob" w:cstheme="minorHAnsi"/>
                    <w:color w:val="000000" w:themeColor="text1"/>
                    <w:sz w:val="32"/>
                    <w:szCs w:val="32"/>
                  </w:rPr>
                  <w:t xml:space="preserve">Ciro </w:t>
                </w:r>
                <w:r w:rsidRPr="000F1094">
                  <w:rPr>
                    <w:rFonts w:ascii="Kabob" w:hAnsi="Kabob" w:cstheme="minorHAnsi"/>
                    <w:b/>
                    <w:color w:val="000000" w:themeColor="text1"/>
                    <w:sz w:val="32"/>
                    <w:szCs w:val="32"/>
                  </w:rPr>
                  <w:t>Santoro</w:t>
                </w:r>
              </w:p>
              <w:p w:rsidR="004A4ADF" w:rsidRDefault="004A4ADF" w:rsidP="004A4ADF">
                <w:pPr>
                  <w:pStyle w:val="Nessunaspaziatura"/>
                  <w:jc w:val="right"/>
                  <w:rPr>
                    <w:rFonts w:ascii="Kabob" w:hAnsi="Kabob" w:cstheme="minorHAnsi"/>
                    <w:b/>
                    <w:color w:val="000000" w:themeColor="text1"/>
                    <w:sz w:val="32"/>
                    <w:szCs w:val="32"/>
                  </w:rPr>
                </w:pPr>
                <w:r w:rsidRPr="008F4DDA">
                  <w:rPr>
                    <w:rFonts w:ascii="Kabob" w:hAnsi="Kabob" w:cstheme="minorHAnsi"/>
                    <w:color w:val="000000" w:themeColor="text1"/>
                    <w:sz w:val="32"/>
                    <w:szCs w:val="32"/>
                  </w:rPr>
                  <w:t>Maurizio</w:t>
                </w:r>
                <w:r>
                  <w:rPr>
                    <w:rFonts w:ascii="Kabob" w:hAnsi="Kabob" w:cstheme="minorHAnsi"/>
                    <w:b/>
                    <w:color w:val="000000" w:themeColor="text1"/>
                    <w:sz w:val="32"/>
                    <w:szCs w:val="32"/>
                  </w:rPr>
                  <w:t xml:space="preserve"> De Fano</w:t>
                </w:r>
              </w:p>
              <w:p w:rsidR="004A4ADF" w:rsidRDefault="004A4ADF" w:rsidP="004A4ADF">
                <w:pPr>
                  <w:pStyle w:val="Nessunaspaziatura"/>
                  <w:jc w:val="center"/>
                  <w:rPr>
                    <w:color w:val="000000" w:themeColor="text1"/>
                    <w:sz w:val="32"/>
                    <w:szCs w:val="32"/>
                  </w:rPr>
                </w:pPr>
              </w:p>
            </w:tc>
          </w:tr>
        </w:tbl>
        <w:p w:rsidR="00A93D9B" w:rsidRDefault="005B7107" w:rsidP="009F717E">
          <w: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415C5601" wp14:editId="0E5C3B95">
                    <wp:simplePos x="0" y="0"/>
                    <wp:positionH relativeFrom="column">
                      <wp:posOffset>-782955</wp:posOffset>
                    </wp:positionH>
                    <wp:positionV relativeFrom="paragraph">
                      <wp:posOffset>119542</wp:posOffset>
                    </wp:positionV>
                    <wp:extent cx="7685405" cy="614680"/>
                    <wp:effectExtent l="0" t="0" r="0" b="0"/>
                    <wp:wrapNone/>
                    <wp:docPr id="3" name="Casella di tes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685405" cy="6146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14C69" w:rsidRPr="005B7107" w:rsidRDefault="00614C69">
                                <w:pPr>
                                  <w:jc w:val="center"/>
                                  <w:rPr>
                                    <w:rFonts w:ascii="KabobBlack" w:hAnsi="KabobBlack"/>
                                    <w:b/>
                                    <w:i/>
                                    <w:sz w:val="48"/>
                                    <w14:shadow w14:blurRad="41275" w14:dist="12700" w14:dir="120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15773" w14:cap="flat" w14:cmpd="sng" w14:algn="ctr">
                                      <w14:gradFill>
                                        <w14:gsLst>
                                          <w14:gs w14:pos="25000">
                                            <w14:schemeClr w14:val="accent1">
                                              <w14:shade w14:val="25000"/>
                                              <w14:satMod w14:val="190000"/>
                                            </w14:schemeClr>
                                          </w14:gs>
                                          <w14:gs w14:pos="80000">
                                            <w14:schemeClr w14:val="accent1">
                                              <w14:tint w14:val="75000"/>
                                              <w14:satMod w14:val="190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  <w:rPrChange w:id="3" w:author="Fra" w:date="2011-08-22T13:06:00Z">
                                      <w:rPr/>
                                    </w:rPrChange>
                                  </w:rPr>
                                  <w:pPrChange w:id="4" w:author="Fra" w:date="2011-08-22T13:06:00Z">
                                    <w:pPr>
                                      <w:pStyle w:val="Nessunaspaziatura"/>
                                      <w:suppressOverlap/>
                                      <w:jc w:val="center"/>
                                    </w:pPr>
                                  </w:pPrChange>
                                </w:pPr>
                                <w:ins w:id="5" w:author="Fra" w:date="2011-08-22T11:15:00Z">
                                  <w:r w:rsidRPr="005B7107">
                                    <w:rPr>
                                      <w:rFonts w:ascii="KabobBlack" w:hAnsi="KabobBlack"/>
                                      <w:b/>
                                      <w:i/>
                                      <w:sz w:val="48"/>
                                      <w14:shadow w14:blurRad="41275" w14:dist="12700" w14:dir="120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15773" w14:cap="flat" w14:cmpd="sng" w14:algn="ctr">
                                        <w14:gradFill>
                                          <w14:gsLst>
                                            <w14:gs w14:pos="25000">
                                              <w14:schemeClr w14:val="accent1">
                                                <w14:shade w14:val="25000"/>
                                                <w14:satMod w14:val="190000"/>
                                              </w14:schemeClr>
                                            </w14:gs>
                                            <w14:gs w14:pos="80000">
                                              <w14:schemeClr w14:val="accent1">
                                                <w14:tint w14:val="75000"/>
                                                <w14:satMod w14:val="19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  <w:rPrChange w:id="6" w:author="Fra" w:date="2011-08-22T13:06:00Z">
                                        <w:rPr>
                                          <w:rFonts w:ascii="KabobBlack" w:hAnsi="KabobBlack" w:cstheme="minorHAnsi"/>
                                          <w:b/>
                                          <w:color w:val="FEFEFD" w:themeColor="accent6" w:themeTint="02"/>
                                          <w:spacing w:val="10"/>
                                          <w:sz w:val="160"/>
                                          <w14:glow w14:rad="53098">
                                            <w14:schemeClr w14:val="tx1">
                                              <w14:alpha w14:val="70000"/>
                                            </w14:schemeClr>
                                          </w14:glow>
                                          <w14:textOutline w14:w="6350" w14:cap="flat" w14:cmpd="sng" w14:algn="ctr">
                                            <w14:solidFill>
                                              <w14:schemeClr w14:val="accent6">
                                                <w14:satMod w14:val="120000"/>
                                                <w14:shade w14:val="80000"/>
                                              </w14:schemeClr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rPrChange>
                                    </w:rPr>
                                    <w:t>Guida all’uso</w:t>
                                  </w:r>
                                </w:ins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_x0000_s1027" type="#_x0000_t202" style="position:absolute;left:0;text-align:left;margin-left:-61.65pt;margin-top:9.4pt;width:605.15pt;height:48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" filled="f" stroked="f">
                    <v:textbox>
                      <w:txbxContent>
                        <w:p w:rsidR="00614C69" w:rsidRPr="005B7107" w:rsidRDefault="00614C69">
                          <w:pPr>
                            <w:jc w:val="center"/>
                            <w:rPr>
                              <w:rFonts w:ascii="KabobBlack" w:hAnsi="KabobBlack"/>
                              <w:b/>
                              <w:i/>
                              <w:sz w:val="48"/>
                              <w14:shadow w14:blurRad="41275" w14:dist="12700" w14:dir="120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Outline w14:w="15773" w14:cap="flat" w14:cmpd="sng" w14:algn="ctr">
                                <w14:gradFill>
                                  <w14:gsLst>
                                    <w14:gs w14:pos="25000">
                                      <w14:schemeClr w14:val="accent1">
                                        <w14:shade w14:val="25000"/>
                                        <w14:satMod w14:val="190000"/>
                                      </w14:schemeClr>
                                    </w14:gs>
                                    <w14:gs w14:pos="80000">
                                      <w14:schemeClr w14:val="accent1">
                                        <w14:tint w14:val="75000"/>
                                        <w14:satMod w14:val="190000"/>
                                      </w14:schemeClr>
                                    </w14:gs>
                                  </w14:gsLst>
                                  <w14:lin w14:ang="5400000" w14:scaled="0"/>
                                </w14:gra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  <w:rPrChange w:id="11" w:author="Fra" w:date="2011-08-22T13:06:00Z">
                                <w:rPr/>
                              </w:rPrChange>
                            </w:rPr>
                            <w:pPrChange w:id="12" w:author="Fra" w:date="2011-08-22T13:06:00Z">
                              <w:pPr>
                                <w:pStyle w:val="Nessunaspaziatura"/>
                                <w:suppressOverlap/>
                                <w:jc w:val="center"/>
                              </w:pPr>
                            </w:pPrChange>
                          </w:pPr>
                          <w:ins w:id="13" w:author="Fra" w:date="2011-08-22T11:15:00Z">
                            <w:r w:rsidRPr="005B7107">
                              <w:rPr>
                                <w:rFonts w:ascii="KabobBlack" w:hAnsi="KabobBlack"/>
                                <w:b/>
                                <w:i/>
                                <w:sz w:val="48"/>
                                <w14:shadow w14:blurRad="41275" w14:dist="12700" w14:dir="120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25000">
                                        <w14:schemeClr w14:val="accent1">
                                          <w14:shade w14:val="25000"/>
                                          <w14:satMod w14:val="190000"/>
                                        </w14:schemeClr>
                                      </w14:gs>
                                      <w14:gs w14:pos="80000">
                                        <w14:schemeClr w14:val="accent1">
                                          <w14:tint w14:val="75000"/>
                                          <w14:satMod w14:val="19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  <w:rPrChange w:id="14" w:author="Fra" w:date="2011-08-22T13:06:00Z">
                                  <w:rPr>
                                    <w:rFonts w:ascii="KabobBlack" w:hAnsi="KabobBlack" w:cstheme="minorHAnsi"/>
                                    <w:b/>
                                    <w:color w:val="FEFEFD" w:themeColor="accent6" w:themeTint="02"/>
                                    <w:spacing w:val="10"/>
                                    <w:sz w:val="160"/>
                                    <w14:glow w14:rad="53098">
                                      <w14:schemeClr w14:val="tx1">
                                        <w14:alpha w14:val="70000"/>
                                      </w14:schemeClr>
                                    </w14:glow>
                                    <w14:textOutline w14:w="6350" w14:cap="flat" w14:cmpd="sng" w14:algn="ctr">
                                      <w14:solidFill>
                                        <w14:schemeClr w14:val="accent6">
                                          <w14:satMod w14:val="120000"/>
                                          <w14:shade w14:val="80000"/>
                                        </w14:schemeClr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rPrChange>
                              </w:rPr>
                              <w:t>Guida all’uso</w:t>
                            </w:r>
                          </w:ins>
                        </w:p>
                      </w:txbxContent>
                    </v:textbox>
                  </v:shape>
                </w:pict>
              </mc:Fallback>
            </mc:AlternateContent>
          </w:r>
          <w:r w:rsidR="00A93D9B">
            <w:br w:type="page"/>
          </w:r>
        </w:p>
      </w:sdtContent>
    </w:sdt>
    <w:p w:rsidR="00614C69" w:rsidRDefault="00614C69" w:rsidP="002775A3">
      <w:pPr>
        <w:sectPr w:rsidR="00614C69" w:rsidSect="00A93D9B">
          <w:footerReference w:type="first" r:id="rId11"/>
          <w:pgSz w:w="11906" w:h="16838"/>
          <w:pgMar w:top="1417" w:right="1134" w:bottom="1134" w:left="1134" w:header="708" w:footer="708" w:gutter="0"/>
          <w:pgNumType w:start="0"/>
          <w:cols w:space="708"/>
          <w:titlePg/>
          <w:docGrid w:linePitch="360"/>
        </w:sectPr>
      </w:pPr>
    </w:p>
    <w:p w:rsidR="00D345D1" w:rsidRDefault="00D345D1" w:rsidP="00F8179E"/>
    <w:p w:rsidR="00D345D1" w:rsidRDefault="00D345D1">
      <w:pPr>
        <w:spacing w:after="200"/>
        <w:jc w:val="left"/>
      </w:pPr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noProof/>
          <w:color w:val="auto"/>
          <w:sz w:val="22"/>
          <w:szCs w:val="22"/>
        </w:rPr>
        <w:id w:val="-11542970"/>
        <w:docPartObj>
          <w:docPartGallery w:val="Table of Contents"/>
          <w:docPartUnique/>
        </w:docPartObj>
      </w:sdtPr>
      <w:sdtEndPr/>
      <w:sdtContent>
        <w:p w:rsidR="00F82A5D" w:rsidRDefault="00F82A5D">
          <w:pPr>
            <w:pStyle w:val="Titolosommario"/>
          </w:pPr>
          <w:r>
            <w:t>Sommario</w:t>
          </w:r>
        </w:p>
        <w:p w:rsidR="00F82A5D" w:rsidRPr="00F8179E" w:rsidRDefault="00F82A5D" w:rsidP="00F8179E">
          <w:pPr>
            <w:rPr>
              <w:sz w:val="20"/>
            </w:rPr>
          </w:pPr>
        </w:p>
        <w:p w:rsidR="00F82A5D" w:rsidRPr="00F8179E" w:rsidRDefault="00F82A5D">
          <w:pPr>
            <w:pStyle w:val="Sommario1"/>
            <w:tabs>
              <w:tab w:val="right" w:leader="dot" w:pos="9628"/>
            </w:tabs>
            <w:rPr>
              <w:sz w:val="24"/>
            </w:rPr>
          </w:pPr>
          <w:r w:rsidRPr="00F8179E">
            <w:rPr>
              <w:sz w:val="24"/>
            </w:rPr>
            <w:fldChar w:fldCharType="begin"/>
          </w:r>
          <w:r w:rsidRPr="00F8179E">
            <w:rPr>
              <w:sz w:val="24"/>
            </w:rPr>
            <w:instrText xml:space="preserve"> TOC \o "1-3" \h \z \u </w:instrText>
          </w:r>
          <w:r w:rsidRPr="00F8179E">
            <w:rPr>
              <w:sz w:val="24"/>
            </w:rPr>
            <w:fldChar w:fldCharType="separate"/>
          </w:r>
          <w:hyperlink w:anchor="_Toc301782365" w:history="1">
            <w:r w:rsidRPr="00F8179E">
              <w:rPr>
                <w:rStyle w:val="Collegamentoipertestuale"/>
                <w:sz w:val="24"/>
              </w:rPr>
              <w:t>Introduzione</w:t>
            </w:r>
            <w:r w:rsidRPr="00F8179E">
              <w:rPr>
                <w:webHidden/>
                <w:sz w:val="24"/>
              </w:rPr>
              <w:tab/>
            </w:r>
            <w:r w:rsidRPr="00F8179E">
              <w:rPr>
                <w:webHidden/>
                <w:sz w:val="24"/>
              </w:rPr>
              <w:fldChar w:fldCharType="begin"/>
            </w:r>
            <w:r w:rsidRPr="00F8179E">
              <w:rPr>
                <w:webHidden/>
                <w:sz w:val="24"/>
              </w:rPr>
              <w:instrText xml:space="preserve"> PAGEREF _Toc301782365 \h </w:instrText>
            </w:r>
            <w:r w:rsidRPr="00F8179E">
              <w:rPr>
                <w:webHidden/>
                <w:sz w:val="24"/>
              </w:rPr>
            </w:r>
            <w:r w:rsidRPr="00F8179E">
              <w:rPr>
                <w:webHidden/>
                <w:sz w:val="24"/>
              </w:rPr>
              <w:fldChar w:fldCharType="separate"/>
            </w:r>
            <w:r w:rsidR="007805D2">
              <w:rPr>
                <w:webHidden/>
                <w:sz w:val="24"/>
              </w:rPr>
              <w:t>1</w:t>
            </w:r>
            <w:r w:rsidRPr="00F8179E">
              <w:rPr>
                <w:webHidden/>
                <w:sz w:val="24"/>
              </w:rPr>
              <w:fldChar w:fldCharType="end"/>
            </w:r>
          </w:hyperlink>
        </w:p>
        <w:p w:rsidR="00F82A5D" w:rsidRPr="00F8179E" w:rsidRDefault="00FD7BD5">
          <w:pPr>
            <w:pStyle w:val="Sommario1"/>
            <w:tabs>
              <w:tab w:val="right" w:leader="dot" w:pos="9628"/>
            </w:tabs>
            <w:rPr>
              <w:sz w:val="24"/>
            </w:rPr>
          </w:pPr>
          <w:hyperlink w:anchor="_Toc301782366" w:history="1">
            <w:r w:rsidR="00F82A5D" w:rsidRPr="00F8179E">
              <w:rPr>
                <w:rStyle w:val="Collegamentoipertestuale"/>
                <w:sz w:val="24"/>
              </w:rPr>
              <w:t>Avvio del gioco</w:t>
            </w:r>
            <w:r w:rsidR="00F82A5D" w:rsidRPr="00F8179E">
              <w:rPr>
                <w:webHidden/>
                <w:sz w:val="24"/>
              </w:rPr>
              <w:tab/>
            </w:r>
            <w:r w:rsidR="00F82A5D" w:rsidRPr="00F8179E">
              <w:rPr>
                <w:webHidden/>
                <w:sz w:val="24"/>
              </w:rPr>
              <w:fldChar w:fldCharType="begin"/>
            </w:r>
            <w:r w:rsidR="00F82A5D" w:rsidRPr="00F8179E">
              <w:rPr>
                <w:webHidden/>
                <w:sz w:val="24"/>
              </w:rPr>
              <w:instrText xml:space="preserve"> PAGEREF _Toc301782366 \h </w:instrText>
            </w:r>
            <w:r w:rsidR="00F82A5D" w:rsidRPr="00F8179E">
              <w:rPr>
                <w:webHidden/>
                <w:sz w:val="24"/>
              </w:rPr>
            </w:r>
            <w:r w:rsidR="00F82A5D" w:rsidRPr="00F8179E">
              <w:rPr>
                <w:webHidden/>
                <w:sz w:val="24"/>
              </w:rPr>
              <w:fldChar w:fldCharType="separate"/>
            </w:r>
            <w:r w:rsidR="007805D2">
              <w:rPr>
                <w:webHidden/>
                <w:sz w:val="24"/>
              </w:rPr>
              <w:t>2</w:t>
            </w:r>
            <w:r w:rsidR="00F82A5D" w:rsidRPr="00F8179E">
              <w:rPr>
                <w:webHidden/>
                <w:sz w:val="24"/>
              </w:rPr>
              <w:fldChar w:fldCharType="end"/>
            </w:r>
          </w:hyperlink>
        </w:p>
        <w:p w:rsidR="00F82A5D" w:rsidRPr="00F8179E" w:rsidRDefault="00FD7BD5">
          <w:pPr>
            <w:pStyle w:val="Sommario1"/>
            <w:tabs>
              <w:tab w:val="right" w:leader="dot" w:pos="9628"/>
            </w:tabs>
            <w:rPr>
              <w:sz w:val="24"/>
            </w:rPr>
          </w:pPr>
          <w:hyperlink w:anchor="_Toc301782367" w:history="1">
            <w:r w:rsidR="00F82A5D" w:rsidRPr="00F8179E">
              <w:rPr>
                <w:rStyle w:val="Collegamentoipertestuale"/>
                <w:sz w:val="24"/>
              </w:rPr>
              <w:t>Menu di gioco</w:t>
            </w:r>
            <w:r w:rsidR="00F82A5D" w:rsidRPr="00F8179E">
              <w:rPr>
                <w:webHidden/>
                <w:sz w:val="24"/>
              </w:rPr>
              <w:tab/>
            </w:r>
            <w:r w:rsidR="00F82A5D" w:rsidRPr="00F8179E">
              <w:rPr>
                <w:webHidden/>
                <w:sz w:val="24"/>
              </w:rPr>
              <w:fldChar w:fldCharType="begin"/>
            </w:r>
            <w:r w:rsidR="00F82A5D" w:rsidRPr="00F8179E">
              <w:rPr>
                <w:webHidden/>
                <w:sz w:val="24"/>
              </w:rPr>
              <w:instrText xml:space="preserve"> PAGEREF _Toc301782367 \h </w:instrText>
            </w:r>
            <w:r w:rsidR="00F82A5D" w:rsidRPr="00F8179E">
              <w:rPr>
                <w:webHidden/>
                <w:sz w:val="24"/>
              </w:rPr>
            </w:r>
            <w:r w:rsidR="00F82A5D" w:rsidRPr="00F8179E">
              <w:rPr>
                <w:webHidden/>
                <w:sz w:val="24"/>
              </w:rPr>
              <w:fldChar w:fldCharType="separate"/>
            </w:r>
            <w:r w:rsidR="007805D2">
              <w:rPr>
                <w:webHidden/>
                <w:sz w:val="24"/>
              </w:rPr>
              <w:t>3</w:t>
            </w:r>
            <w:r w:rsidR="00F82A5D" w:rsidRPr="00F8179E">
              <w:rPr>
                <w:webHidden/>
                <w:sz w:val="24"/>
              </w:rPr>
              <w:fldChar w:fldCharType="end"/>
            </w:r>
          </w:hyperlink>
        </w:p>
        <w:p w:rsidR="00F82A5D" w:rsidRPr="00F8179E" w:rsidRDefault="00FD7BD5">
          <w:pPr>
            <w:pStyle w:val="Sommario1"/>
            <w:tabs>
              <w:tab w:val="right" w:leader="dot" w:pos="9628"/>
            </w:tabs>
            <w:rPr>
              <w:sz w:val="24"/>
            </w:rPr>
          </w:pPr>
          <w:hyperlink w:anchor="_Toc301782368" w:history="1">
            <w:r w:rsidR="00F82A5D" w:rsidRPr="00F8179E">
              <w:rPr>
                <w:rStyle w:val="Collegamentoipertestuale"/>
                <w:sz w:val="24"/>
              </w:rPr>
              <w:t>Decisione dell’ordine</w:t>
            </w:r>
            <w:r w:rsidR="00F82A5D" w:rsidRPr="00F8179E">
              <w:rPr>
                <w:webHidden/>
                <w:sz w:val="24"/>
              </w:rPr>
              <w:tab/>
            </w:r>
            <w:r w:rsidR="00F82A5D" w:rsidRPr="00F8179E">
              <w:rPr>
                <w:webHidden/>
                <w:sz w:val="24"/>
              </w:rPr>
              <w:fldChar w:fldCharType="begin"/>
            </w:r>
            <w:r w:rsidR="00F82A5D" w:rsidRPr="00F8179E">
              <w:rPr>
                <w:webHidden/>
                <w:sz w:val="24"/>
              </w:rPr>
              <w:instrText xml:space="preserve"> PAGEREF _Toc301782368 \h </w:instrText>
            </w:r>
            <w:r w:rsidR="00F82A5D" w:rsidRPr="00F8179E">
              <w:rPr>
                <w:webHidden/>
                <w:sz w:val="24"/>
              </w:rPr>
            </w:r>
            <w:r w:rsidR="00F82A5D" w:rsidRPr="00F8179E">
              <w:rPr>
                <w:webHidden/>
                <w:sz w:val="24"/>
              </w:rPr>
              <w:fldChar w:fldCharType="separate"/>
            </w:r>
            <w:r w:rsidR="007805D2">
              <w:rPr>
                <w:webHidden/>
                <w:sz w:val="24"/>
              </w:rPr>
              <w:t>5</w:t>
            </w:r>
            <w:r w:rsidR="00F82A5D" w:rsidRPr="00F8179E">
              <w:rPr>
                <w:webHidden/>
                <w:sz w:val="24"/>
              </w:rPr>
              <w:fldChar w:fldCharType="end"/>
            </w:r>
          </w:hyperlink>
        </w:p>
        <w:p w:rsidR="00F82A5D" w:rsidRPr="00F8179E" w:rsidRDefault="00FD7BD5">
          <w:pPr>
            <w:pStyle w:val="Sommario1"/>
            <w:tabs>
              <w:tab w:val="right" w:leader="dot" w:pos="9628"/>
            </w:tabs>
            <w:rPr>
              <w:sz w:val="24"/>
            </w:rPr>
          </w:pPr>
          <w:hyperlink w:anchor="_Toc301782369" w:history="1">
            <w:r w:rsidR="00F82A5D" w:rsidRPr="00F8179E">
              <w:rPr>
                <w:rStyle w:val="Collegamentoipertestuale"/>
                <w:sz w:val="24"/>
              </w:rPr>
              <w:t>Giocatore umano, all’opera!</w:t>
            </w:r>
            <w:r w:rsidR="00F82A5D" w:rsidRPr="00F8179E">
              <w:rPr>
                <w:webHidden/>
                <w:sz w:val="24"/>
              </w:rPr>
              <w:tab/>
            </w:r>
            <w:r w:rsidR="00F82A5D" w:rsidRPr="00F8179E">
              <w:rPr>
                <w:webHidden/>
                <w:sz w:val="24"/>
              </w:rPr>
              <w:fldChar w:fldCharType="begin"/>
            </w:r>
            <w:r w:rsidR="00F82A5D" w:rsidRPr="00F8179E">
              <w:rPr>
                <w:webHidden/>
                <w:sz w:val="24"/>
              </w:rPr>
              <w:instrText xml:space="preserve"> PAGEREF _Toc301782369 \h </w:instrText>
            </w:r>
            <w:r w:rsidR="00F82A5D" w:rsidRPr="00F8179E">
              <w:rPr>
                <w:webHidden/>
                <w:sz w:val="24"/>
              </w:rPr>
            </w:r>
            <w:r w:rsidR="00F82A5D" w:rsidRPr="00F8179E">
              <w:rPr>
                <w:webHidden/>
                <w:sz w:val="24"/>
              </w:rPr>
              <w:fldChar w:fldCharType="separate"/>
            </w:r>
            <w:r w:rsidR="007805D2">
              <w:rPr>
                <w:webHidden/>
                <w:sz w:val="24"/>
              </w:rPr>
              <w:t>6</w:t>
            </w:r>
            <w:r w:rsidR="00F82A5D" w:rsidRPr="00F8179E">
              <w:rPr>
                <w:webHidden/>
                <w:sz w:val="24"/>
              </w:rPr>
              <w:fldChar w:fldCharType="end"/>
            </w:r>
          </w:hyperlink>
        </w:p>
        <w:p w:rsidR="00F82A5D" w:rsidRPr="00F82A5D" w:rsidRDefault="00FD7BD5" w:rsidP="00F8179E">
          <w:pPr>
            <w:pStyle w:val="Sommario2"/>
          </w:pPr>
          <w:hyperlink w:anchor="_Toc301782370" w:history="1">
            <w:r w:rsidR="00F82A5D" w:rsidRPr="00F82A5D">
              <w:rPr>
                <w:rStyle w:val="Collegamentoipertestuale"/>
                <w:sz w:val="22"/>
              </w:rPr>
              <w:t>Casella di probabilità, imprevisto, prigione</w:t>
            </w:r>
            <w:r w:rsidR="00F82A5D" w:rsidRPr="00F82A5D">
              <w:rPr>
                <w:webHidden/>
                <w:sz w:val="22"/>
              </w:rPr>
              <w:tab/>
            </w:r>
            <w:r w:rsidR="00F82A5D" w:rsidRPr="00F8179E">
              <w:rPr>
                <w:webHidden/>
                <w:sz w:val="22"/>
              </w:rPr>
              <w:fldChar w:fldCharType="begin"/>
            </w:r>
            <w:r w:rsidR="00F82A5D" w:rsidRPr="00F82A5D">
              <w:rPr>
                <w:webHidden/>
                <w:sz w:val="22"/>
              </w:rPr>
              <w:instrText xml:space="preserve"> PAGEREF _Toc301782370 \h </w:instrText>
            </w:r>
            <w:r w:rsidR="00F82A5D" w:rsidRPr="00F8179E">
              <w:rPr>
                <w:webHidden/>
                <w:sz w:val="22"/>
              </w:rPr>
            </w:r>
            <w:r w:rsidR="00F82A5D" w:rsidRPr="00F8179E">
              <w:rPr>
                <w:webHidden/>
                <w:sz w:val="22"/>
              </w:rPr>
              <w:fldChar w:fldCharType="separate"/>
            </w:r>
            <w:r w:rsidR="007805D2">
              <w:rPr>
                <w:webHidden/>
                <w:sz w:val="22"/>
              </w:rPr>
              <w:t>8</w:t>
            </w:r>
            <w:r w:rsidR="00F82A5D" w:rsidRPr="00F8179E">
              <w:rPr>
                <w:webHidden/>
                <w:sz w:val="22"/>
              </w:rPr>
              <w:fldChar w:fldCharType="end"/>
            </w:r>
          </w:hyperlink>
        </w:p>
        <w:p w:rsidR="00F82A5D" w:rsidRPr="00F8179E" w:rsidRDefault="00FD7BD5">
          <w:pPr>
            <w:pStyle w:val="Sommario2"/>
            <w:rPr>
              <w:sz w:val="22"/>
            </w:rPr>
          </w:pPr>
          <w:hyperlink w:anchor="_Toc301782371" w:history="1">
            <w:r w:rsidR="00F82A5D" w:rsidRPr="00F8179E">
              <w:rPr>
                <w:rStyle w:val="Collegamentoipertestuale"/>
                <w:sz w:val="22"/>
              </w:rPr>
              <w:t>Casella posseduta da avversario</w:t>
            </w:r>
            <w:r w:rsidR="00F82A5D" w:rsidRPr="00F8179E">
              <w:rPr>
                <w:webHidden/>
                <w:sz w:val="22"/>
              </w:rPr>
              <w:tab/>
            </w:r>
            <w:r w:rsidR="00F82A5D" w:rsidRPr="00F8179E">
              <w:rPr>
                <w:webHidden/>
                <w:sz w:val="22"/>
              </w:rPr>
              <w:fldChar w:fldCharType="begin"/>
            </w:r>
            <w:r w:rsidR="00F82A5D" w:rsidRPr="00F8179E">
              <w:rPr>
                <w:webHidden/>
                <w:sz w:val="22"/>
              </w:rPr>
              <w:instrText xml:space="preserve"> PAGEREF _Toc301782371 \h </w:instrText>
            </w:r>
            <w:r w:rsidR="00F82A5D" w:rsidRPr="00F8179E">
              <w:rPr>
                <w:webHidden/>
                <w:sz w:val="22"/>
              </w:rPr>
            </w:r>
            <w:r w:rsidR="00F82A5D" w:rsidRPr="00F8179E">
              <w:rPr>
                <w:webHidden/>
                <w:sz w:val="22"/>
              </w:rPr>
              <w:fldChar w:fldCharType="separate"/>
            </w:r>
            <w:r w:rsidR="007805D2">
              <w:rPr>
                <w:webHidden/>
                <w:sz w:val="22"/>
              </w:rPr>
              <w:t>8</w:t>
            </w:r>
            <w:r w:rsidR="00F82A5D" w:rsidRPr="00F8179E">
              <w:rPr>
                <w:webHidden/>
                <w:sz w:val="22"/>
              </w:rPr>
              <w:fldChar w:fldCharType="end"/>
            </w:r>
          </w:hyperlink>
        </w:p>
        <w:p w:rsidR="00F82A5D" w:rsidRPr="00F8179E" w:rsidRDefault="00FD7BD5">
          <w:pPr>
            <w:pStyle w:val="Sommario2"/>
            <w:rPr>
              <w:sz w:val="22"/>
            </w:rPr>
          </w:pPr>
          <w:hyperlink w:anchor="_Toc301782372" w:history="1">
            <w:r w:rsidR="00F82A5D" w:rsidRPr="00F8179E">
              <w:rPr>
                <w:rStyle w:val="Collegamentoipertestuale"/>
                <w:sz w:val="22"/>
              </w:rPr>
              <w:t>Casella di passaggio o di tassa</w:t>
            </w:r>
            <w:r w:rsidR="00F82A5D" w:rsidRPr="00F8179E">
              <w:rPr>
                <w:webHidden/>
                <w:sz w:val="22"/>
              </w:rPr>
              <w:tab/>
            </w:r>
            <w:r w:rsidR="00F82A5D" w:rsidRPr="00F8179E">
              <w:rPr>
                <w:webHidden/>
                <w:sz w:val="22"/>
              </w:rPr>
              <w:fldChar w:fldCharType="begin"/>
            </w:r>
            <w:r w:rsidR="00F82A5D" w:rsidRPr="00F8179E">
              <w:rPr>
                <w:webHidden/>
                <w:sz w:val="22"/>
              </w:rPr>
              <w:instrText xml:space="preserve"> PAGEREF _Toc301782372 \h </w:instrText>
            </w:r>
            <w:r w:rsidR="00F82A5D" w:rsidRPr="00F8179E">
              <w:rPr>
                <w:webHidden/>
                <w:sz w:val="22"/>
              </w:rPr>
            </w:r>
            <w:r w:rsidR="00F82A5D" w:rsidRPr="00F8179E">
              <w:rPr>
                <w:webHidden/>
                <w:sz w:val="22"/>
              </w:rPr>
              <w:fldChar w:fldCharType="separate"/>
            </w:r>
            <w:r w:rsidR="007805D2">
              <w:rPr>
                <w:webHidden/>
                <w:sz w:val="22"/>
              </w:rPr>
              <w:t>8</w:t>
            </w:r>
            <w:r w:rsidR="00F82A5D" w:rsidRPr="00F8179E">
              <w:rPr>
                <w:webHidden/>
                <w:sz w:val="22"/>
              </w:rPr>
              <w:fldChar w:fldCharType="end"/>
            </w:r>
          </w:hyperlink>
        </w:p>
        <w:p w:rsidR="00F82A5D" w:rsidRPr="00F8179E" w:rsidRDefault="00FD7BD5">
          <w:pPr>
            <w:pStyle w:val="Sommario2"/>
            <w:rPr>
              <w:sz w:val="22"/>
            </w:rPr>
          </w:pPr>
          <w:hyperlink w:anchor="_Toc301782373" w:history="1">
            <w:r w:rsidR="00F82A5D" w:rsidRPr="00F8179E">
              <w:rPr>
                <w:rStyle w:val="Collegamentoipertestuale"/>
                <w:sz w:val="22"/>
              </w:rPr>
              <w:t>Casella libera</w:t>
            </w:r>
            <w:r w:rsidR="00F82A5D" w:rsidRPr="00F8179E">
              <w:rPr>
                <w:webHidden/>
                <w:sz w:val="22"/>
              </w:rPr>
              <w:tab/>
            </w:r>
            <w:r w:rsidR="00F82A5D" w:rsidRPr="00F8179E">
              <w:rPr>
                <w:webHidden/>
                <w:sz w:val="22"/>
              </w:rPr>
              <w:fldChar w:fldCharType="begin"/>
            </w:r>
            <w:r w:rsidR="00F82A5D" w:rsidRPr="00F8179E">
              <w:rPr>
                <w:webHidden/>
                <w:sz w:val="22"/>
              </w:rPr>
              <w:instrText xml:space="preserve"> PAGEREF _Toc301782373 \h </w:instrText>
            </w:r>
            <w:r w:rsidR="00F82A5D" w:rsidRPr="00F8179E">
              <w:rPr>
                <w:webHidden/>
                <w:sz w:val="22"/>
              </w:rPr>
            </w:r>
            <w:r w:rsidR="00F82A5D" w:rsidRPr="00F8179E">
              <w:rPr>
                <w:webHidden/>
                <w:sz w:val="22"/>
              </w:rPr>
              <w:fldChar w:fldCharType="separate"/>
            </w:r>
            <w:r w:rsidR="007805D2">
              <w:rPr>
                <w:webHidden/>
                <w:sz w:val="22"/>
              </w:rPr>
              <w:t>9</w:t>
            </w:r>
            <w:r w:rsidR="00F82A5D" w:rsidRPr="00F8179E">
              <w:rPr>
                <w:webHidden/>
                <w:sz w:val="22"/>
              </w:rPr>
              <w:fldChar w:fldCharType="end"/>
            </w:r>
          </w:hyperlink>
        </w:p>
        <w:p w:rsidR="00F82A5D" w:rsidRPr="00F8179E" w:rsidRDefault="00FD7BD5">
          <w:pPr>
            <w:pStyle w:val="Sommario2"/>
            <w:rPr>
              <w:sz w:val="22"/>
            </w:rPr>
          </w:pPr>
          <w:hyperlink w:anchor="_Toc301782374" w:history="1">
            <w:r w:rsidR="00F82A5D" w:rsidRPr="00F8179E">
              <w:rPr>
                <w:rStyle w:val="Collegamentoipertestuale"/>
                <w:sz w:val="22"/>
              </w:rPr>
              <w:t>Casella posseduta dal giocatore</w:t>
            </w:r>
            <w:r w:rsidR="00F82A5D" w:rsidRPr="00F8179E">
              <w:rPr>
                <w:webHidden/>
                <w:sz w:val="22"/>
              </w:rPr>
              <w:tab/>
            </w:r>
            <w:r w:rsidR="00F82A5D" w:rsidRPr="00F8179E">
              <w:rPr>
                <w:webHidden/>
                <w:sz w:val="22"/>
              </w:rPr>
              <w:fldChar w:fldCharType="begin"/>
            </w:r>
            <w:r w:rsidR="00F82A5D" w:rsidRPr="00F8179E">
              <w:rPr>
                <w:webHidden/>
                <w:sz w:val="22"/>
              </w:rPr>
              <w:instrText xml:space="preserve"> PAGEREF _Toc301782374 \h </w:instrText>
            </w:r>
            <w:r w:rsidR="00F82A5D" w:rsidRPr="00F8179E">
              <w:rPr>
                <w:webHidden/>
                <w:sz w:val="22"/>
              </w:rPr>
            </w:r>
            <w:r w:rsidR="00F82A5D" w:rsidRPr="00F8179E">
              <w:rPr>
                <w:webHidden/>
                <w:sz w:val="22"/>
              </w:rPr>
              <w:fldChar w:fldCharType="separate"/>
            </w:r>
            <w:r w:rsidR="007805D2">
              <w:rPr>
                <w:webHidden/>
                <w:sz w:val="22"/>
              </w:rPr>
              <w:t>10</w:t>
            </w:r>
            <w:r w:rsidR="00F82A5D" w:rsidRPr="00F8179E">
              <w:rPr>
                <w:webHidden/>
                <w:sz w:val="22"/>
              </w:rPr>
              <w:fldChar w:fldCharType="end"/>
            </w:r>
          </w:hyperlink>
        </w:p>
        <w:p w:rsidR="00F82A5D" w:rsidRPr="00F8179E" w:rsidRDefault="00FD7BD5">
          <w:pPr>
            <w:pStyle w:val="Sommario1"/>
            <w:tabs>
              <w:tab w:val="right" w:leader="dot" w:pos="9628"/>
            </w:tabs>
            <w:rPr>
              <w:sz w:val="24"/>
            </w:rPr>
          </w:pPr>
          <w:hyperlink w:anchor="_Toc301782375" w:history="1">
            <w:r w:rsidR="00F82A5D" w:rsidRPr="00F82A5D">
              <w:rPr>
                <w:rStyle w:val="Collegamentoipertestuale"/>
                <w:sz w:val="24"/>
              </w:rPr>
              <w:t>Il Computer vuole batterti!</w:t>
            </w:r>
            <w:r w:rsidR="00F82A5D" w:rsidRPr="00F82A5D">
              <w:rPr>
                <w:webHidden/>
                <w:sz w:val="24"/>
              </w:rPr>
              <w:tab/>
            </w:r>
            <w:r w:rsidR="00F82A5D" w:rsidRPr="00F8179E">
              <w:rPr>
                <w:webHidden/>
                <w:sz w:val="24"/>
              </w:rPr>
              <w:fldChar w:fldCharType="begin"/>
            </w:r>
            <w:r w:rsidR="00F82A5D" w:rsidRPr="00F82A5D">
              <w:rPr>
                <w:webHidden/>
                <w:sz w:val="24"/>
              </w:rPr>
              <w:instrText xml:space="preserve"> PAGEREF _Toc301782375 \h </w:instrText>
            </w:r>
            <w:r w:rsidR="00F82A5D" w:rsidRPr="00F8179E">
              <w:rPr>
                <w:webHidden/>
                <w:sz w:val="24"/>
              </w:rPr>
            </w:r>
            <w:r w:rsidR="00F82A5D" w:rsidRPr="00F8179E">
              <w:rPr>
                <w:webHidden/>
                <w:sz w:val="24"/>
              </w:rPr>
              <w:fldChar w:fldCharType="separate"/>
            </w:r>
            <w:r w:rsidR="007805D2">
              <w:rPr>
                <w:webHidden/>
                <w:sz w:val="24"/>
              </w:rPr>
              <w:t>12</w:t>
            </w:r>
            <w:r w:rsidR="00F82A5D" w:rsidRPr="00F8179E">
              <w:rPr>
                <w:webHidden/>
                <w:sz w:val="24"/>
              </w:rPr>
              <w:fldChar w:fldCharType="end"/>
            </w:r>
          </w:hyperlink>
        </w:p>
        <w:p w:rsidR="00F82A5D" w:rsidRPr="00F8179E" w:rsidRDefault="00FD7BD5">
          <w:pPr>
            <w:pStyle w:val="Sommario1"/>
            <w:tabs>
              <w:tab w:val="right" w:leader="dot" w:pos="9628"/>
            </w:tabs>
            <w:rPr>
              <w:sz w:val="24"/>
            </w:rPr>
          </w:pPr>
          <w:hyperlink w:anchor="_Toc301782376" w:history="1">
            <w:r w:rsidR="00F82A5D" w:rsidRPr="00F82A5D">
              <w:rPr>
                <w:rStyle w:val="Collegamentoipertestuale"/>
                <w:sz w:val="24"/>
              </w:rPr>
              <w:t>Fine del gioco</w:t>
            </w:r>
            <w:r w:rsidR="00F82A5D" w:rsidRPr="00F82A5D">
              <w:rPr>
                <w:webHidden/>
                <w:sz w:val="24"/>
              </w:rPr>
              <w:tab/>
            </w:r>
            <w:r w:rsidR="00F82A5D" w:rsidRPr="00F8179E">
              <w:rPr>
                <w:webHidden/>
                <w:sz w:val="24"/>
              </w:rPr>
              <w:fldChar w:fldCharType="begin"/>
            </w:r>
            <w:r w:rsidR="00F82A5D" w:rsidRPr="00F82A5D">
              <w:rPr>
                <w:webHidden/>
                <w:sz w:val="24"/>
              </w:rPr>
              <w:instrText xml:space="preserve"> PAGEREF _Toc301782376 \h </w:instrText>
            </w:r>
            <w:r w:rsidR="00F82A5D" w:rsidRPr="00F8179E">
              <w:rPr>
                <w:webHidden/>
                <w:sz w:val="24"/>
              </w:rPr>
            </w:r>
            <w:r w:rsidR="00F82A5D" w:rsidRPr="00F8179E">
              <w:rPr>
                <w:webHidden/>
                <w:sz w:val="24"/>
              </w:rPr>
              <w:fldChar w:fldCharType="separate"/>
            </w:r>
            <w:r w:rsidR="007805D2">
              <w:rPr>
                <w:webHidden/>
                <w:sz w:val="24"/>
              </w:rPr>
              <w:t>13</w:t>
            </w:r>
            <w:r w:rsidR="00F82A5D" w:rsidRPr="00F8179E">
              <w:rPr>
                <w:webHidden/>
                <w:sz w:val="24"/>
              </w:rPr>
              <w:fldChar w:fldCharType="end"/>
            </w:r>
          </w:hyperlink>
        </w:p>
        <w:p w:rsidR="00F82A5D" w:rsidRDefault="00F82A5D">
          <w:r w:rsidRPr="00F8179E">
            <w:rPr>
              <w:b/>
              <w:bCs/>
              <w:sz w:val="24"/>
            </w:rPr>
            <w:fldChar w:fldCharType="end"/>
          </w:r>
        </w:p>
      </w:sdtContent>
    </w:sdt>
    <w:p w:rsidR="00D345D1" w:rsidRDefault="00D345D1">
      <w:pPr>
        <w:spacing w:after="200"/>
        <w:jc w:val="left"/>
      </w:pPr>
    </w:p>
    <w:p w:rsidR="00D345D1" w:rsidRDefault="00D345D1">
      <w:pPr>
        <w:spacing w:after="200"/>
        <w:jc w:val="left"/>
      </w:pPr>
      <w:r>
        <w:br w:type="page"/>
      </w:r>
    </w:p>
    <w:p w:rsidR="00614C69" w:rsidRDefault="00614C69" w:rsidP="00F8179E">
      <w:pPr>
        <w:sectPr w:rsidR="00614C69" w:rsidSect="00A93D9B">
          <w:pgSz w:w="11906" w:h="16838"/>
          <w:pgMar w:top="1417" w:right="1134" w:bottom="1134" w:left="1134" w:header="708" w:footer="708" w:gutter="0"/>
          <w:pgNumType w:start="0"/>
          <w:cols w:space="708"/>
          <w:titlePg/>
          <w:docGrid w:linePitch="360"/>
        </w:sectPr>
      </w:pPr>
    </w:p>
    <w:p w:rsidR="00C253C9" w:rsidRPr="00F8179E" w:rsidRDefault="00C253C9" w:rsidP="00F8179E">
      <w:pPr>
        <w:pStyle w:val="Titolo1"/>
        <w:rPr>
          <w:rFonts w:ascii="Kabob" w:hAnsi="Kabob"/>
        </w:rPr>
      </w:pPr>
      <w:bookmarkStart w:id="8" w:name="_Toc301782365"/>
      <w:r>
        <w:lastRenderedPageBreak/>
        <w:t>Introduzione</w:t>
      </w:r>
      <w:bookmarkEnd w:id="8"/>
    </w:p>
    <w:p w:rsidR="005B7107" w:rsidRDefault="00C253C9" w:rsidP="00F8179E">
      <w:r w:rsidRPr="00F8179E">
        <w:t>Questo gioco è stato realizzato come progetto d’esame di “Sviluppo di videogiochi” per l’Università degli Studi di Bari. In quanto progetto a scopo didattico, e vista la complessità della gestione di un gioco quale il Monopoly, si prega di considerare il lavoro per ciò che è: il primo tentativo (Mal riuscito? Decente? Superbo?) di creazione di un videogioco</w:t>
      </w:r>
      <w:r>
        <w:t xml:space="preserve"> a partire da zero. Tutti i membri del gruppo non avevano precedenti esperienze grafiche, di modellazione 3D, di game scripting o di intelligenza artificiale. Tutte le conoscenze sono state sviluppate nel corso di 8 mesi, nei quali </w:t>
      </w:r>
      <w:r w:rsidR="002E5F80">
        <w:t>ci si è dovuti</w:t>
      </w:r>
      <w:r>
        <w:t xml:space="preserve"> scontrare con problematiche</w:t>
      </w:r>
      <w:r w:rsidR="002E5F80">
        <w:t xml:space="preserve"> </w:t>
      </w:r>
      <w:r>
        <w:t xml:space="preserve">sconosciute, e per la maggior parte delle quali sono state intraprese strade alternative, </w:t>
      </w:r>
      <w:r w:rsidR="005B7107">
        <w:t>più o meno buone, a causa del basso investimento economico</w:t>
      </w:r>
      <w:r>
        <w:t xml:space="preserve"> e dell’alto livello di competenze richieste per sviluppare il prodotto ludico.</w:t>
      </w:r>
    </w:p>
    <w:p w:rsidR="00115340" w:rsidRDefault="00115340"/>
    <w:p w:rsidR="00115340" w:rsidRDefault="00115340" w:rsidP="00F8179E">
      <w:r>
        <w:t>In ogni caso, vi ringraziamo per la pazienza.</w:t>
      </w:r>
    </w:p>
    <w:p w:rsidR="00115340" w:rsidRDefault="00115340" w:rsidP="00F8179E"/>
    <w:p w:rsidR="00115340" w:rsidRPr="00115340" w:rsidRDefault="00115340" w:rsidP="00F8179E">
      <w:pPr>
        <w:jc w:val="right"/>
      </w:pPr>
      <w:r w:rsidRPr="00115340">
        <w:t xml:space="preserve">Francesco </w:t>
      </w:r>
      <w:r w:rsidRPr="00115340">
        <w:rPr>
          <w:b/>
        </w:rPr>
        <w:t>Pontillo</w:t>
      </w:r>
    </w:p>
    <w:p w:rsidR="00115340" w:rsidRPr="00115340" w:rsidRDefault="00115340" w:rsidP="00F8179E">
      <w:pPr>
        <w:jc w:val="right"/>
      </w:pPr>
      <w:r w:rsidRPr="00115340">
        <w:t xml:space="preserve">Giuseppe </w:t>
      </w:r>
      <w:r w:rsidRPr="00115340">
        <w:rPr>
          <w:b/>
        </w:rPr>
        <w:t>Marolla</w:t>
      </w:r>
    </w:p>
    <w:p w:rsidR="00115340" w:rsidRPr="00115340" w:rsidRDefault="00115340" w:rsidP="00F8179E">
      <w:pPr>
        <w:jc w:val="right"/>
      </w:pPr>
      <w:r w:rsidRPr="00115340">
        <w:t xml:space="preserve">Matteo </w:t>
      </w:r>
      <w:r w:rsidRPr="00115340">
        <w:rPr>
          <w:b/>
        </w:rPr>
        <w:t>Gagliardi</w:t>
      </w:r>
    </w:p>
    <w:p w:rsidR="00A25423" w:rsidRDefault="00115340" w:rsidP="00A25423">
      <w:pPr>
        <w:jc w:val="right"/>
        <w:rPr>
          <w:b/>
        </w:rPr>
      </w:pPr>
      <w:r w:rsidRPr="00115340">
        <w:t xml:space="preserve">Ciro </w:t>
      </w:r>
      <w:r w:rsidRPr="00115340">
        <w:rPr>
          <w:b/>
        </w:rPr>
        <w:t>Santoro</w:t>
      </w:r>
    </w:p>
    <w:p w:rsidR="00A25423" w:rsidRDefault="00A25423" w:rsidP="00A25423">
      <w:pPr>
        <w:jc w:val="right"/>
      </w:pPr>
      <w:r>
        <w:t>Maurizio</w:t>
      </w:r>
      <w:r>
        <w:rPr>
          <w:b/>
        </w:rPr>
        <w:t xml:space="preserve"> De Fano</w:t>
      </w:r>
    </w:p>
    <w:p w:rsidR="00115340" w:rsidRDefault="00115340" w:rsidP="00F8179E">
      <w:pPr>
        <w:jc w:val="right"/>
      </w:pPr>
      <w:bookmarkStart w:id="9" w:name="_GoBack"/>
      <w:bookmarkEnd w:id="9"/>
    </w:p>
    <w:p w:rsidR="00115340" w:rsidRDefault="00115340" w:rsidP="00F8179E"/>
    <w:p w:rsidR="00C253C9" w:rsidRDefault="00C253C9">
      <w:r>
        <w:br w:type="page"/>
      </w:r>
    </w:p>
    <w:p w:rsidR="00CA46AF" w:rsidRDefault="00614C69" w:rsidP="00F8179E">
      <w:pPr>
        <w:pStyle w:val="Titolo1"/>
      </w:pPr>
      <w:bookmarkStart w:id="10" w:name="_Toc301782366"/>
      <w:r>
        <w:lastRenderedPageBreak/>
        <w:t>Avvio del gioco</w:t>
      </w:r>
      <w:bookmarkEnd w:id="10"/>
    </w:p>
    <w:p w:rsidR="00614C69" w:rsidRDefault="00614C69" w:rsidP="00F8179E">
      <w:r>
        <w:t>Per avviare il gioco, caricare il progetto “Monopoly” in Unity, assicurarsi che sia aperta la scena “Scenes/Board/</w:t>
      </w:r>
      <w:r w:rsidRPr="00614C69">
        <w:t xml:space="preserve"> </w:t>
      </w:r>
      <w:r>
        <w:t>Menu”</w:t>
      </w:r>
      <w:r w:rsidR="00C253C9">
        <w:t>, e premere il tasto “Play” in alto (</w:t>
      </w:r>
      <w:r w:rsidR="00097E85">
        <w:t>vedi</w:t>
      </w:r>
      <w:r w:rsidR="00C253C9">
        <w:t xml:space="preserve"> </w:t>
      </w:r>
      <w:r w:rsidR="00097E85">
        <w:fldChar w:fldCharType="begin"/>
      </w:r>
      <w:r w:rsidR="00097E85">
        <w:instrText xml:space="preserve"> REF _Ref301781979 \h </w:instrText>
      </w:r>
      <w:r w:rsidR="00097E85">
        <w:fldChar w:fldCharType="separate"/>
      </w:r>
      <w:r w:rsidR="007805D2" w:rsidRPr="00F8179E">
        <w:t xml:space="preserve">Figura </w:t>
      </w:r>
      <w:r w:rsidR="007805D2">
        <w:t>1</w:t>
      </w:r>
      <w:r w:rsidR="00097E85">
        <w:fldChar w:fldCharType="end"/>
      </w:r>
      <w:r w:rsidR="00C253C9">
        <w:t>).</w:t>
      </w:r>
    </w:p>
    <w:p w:rsidR="00C253C9" w:rsidRDefault="00C253C9"/>
    <w:p w:rsidR="00C253C9" w:rsidRPr="00C253C9" w:rsidRDefault="00C253C9">
      <w:r w:rsidRPr="00F8179E">
        <w:drawing>
          <wp:inline distT="0" distB="0" distL="0" distR="0" wp14:anchorId="5D89E9FB" wp14:editId="0EE221F2">
            <wp:extent cx="6113780" cy="3678555"/>
            <wp:effectExtent l="0" t="0" r="1270" b="0"/>
            <wp:docPr id="4" name="Immagine 4" descr="Z:\Workspace\monopoly-uniba\doc\screenshots\00-avv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:\Workspace\monopoly-uniba\doc\screenshots\00-avvia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3C9" w:rsidRPr="00C253C9" w:rsidRDefault="00C253C9" w:rsidP="0057352F">
      <w:pPr>
        <w:pStyle w:val="Didascalia"/>
      </w:pPr>
      <w:bookmarkStart w:id="11" w:name="_Ref301781979"/>
      <w:r w:rsidRPr="00F8179E">
        <w:t xml:space="preserve">Figura </w:t>
      </w:r>
      <w:r w:rsidRPr="00F8179E">
        <w:fldChar w:fldCharType="begin"/>
      </w:r>
      <w:r w:rsidRPr="00F8179E">
        <w:instrText xml:space="preserve"> SEQ Figura \* ARABIC </w:instrText>
      </w:r>
      <w:r w:rsidRPr="00F8179E">
        <w:fldChar w:fldCharType="separate"/>
      </w:r>
      <w:r w:rsidR="007805D2">
        <w:t>1</w:t>
      </w:r>
      <w:r w:rsidRPr="00F8179E">
        <w:fldChar w:fldCharType="end"/>
      </w:r>
      <w:bookmarkEnd w:id="11"/>
      <w:r w:rsidRPr="00F8179E">
        <w:t xml:space="preserve"> Avvio del gioco</w:t>
      </w:r>
    </w:p>
    <w:p w:rsidR="00673796" w:rsidRDefault="00673796">
      <w:pPr>
        <w:spacing w:after="200"/>
        <w:jc w:val="left"/>
        <w:rPr>
          <w:rFonts w:asciiTheme="majorHAnsi" w:eastAsiaTheme="majorEastAsia" w:hAnsiTheme="majorHAnsi" w:cstheme="majorBidi"/>
          <w:b/>
          <w:bCs/>
          <w:color w:val="0B5294" w:themeColor="accent1" w:themeShade="BF"/>
          <w:sz w:val="28"/>
          <w:szCs w:val="28"/>
        </w:rPr>
      </w:pPr>
      <w:r>
        <w:br w:type="page"/>
      </w:r>
    </w:p>
    <w:p w:rsidR="00C253C9" w:rsidRPr="00F8179E" w:rsidRDefault="00C253C9" w:rsidP="00F8179E">
      <w:pPr>
        <w:pStyle w:val="Titolo1"/>
      </w:pPr>
      <w:bookmarkStart w:id="12" w:name="_Toc301782367"/>
      <w:r w:rsidRPr="00F8179E">
        <w:lastRenderedPageBreak/>
        <w:t>Menu di gioco</w:t>
      </w:r>
      <w:bookmarkEnd w:id="12"/>
    </w:p>
    <w:p w:rsidR="00C253C9" w:rsidRDefault="00C253C9" w:rsidP="00F8179E">
      <w:r>
        <w:t>All’avvio del gioco, verrà presentato un menu (vedi</w:t>
      </w:r>
      <w:r w:rsidR="00097E85">
        <w:t xml:space="preserve"> </w:t>
      </w:r>
      <w:r w:rsidR="00097E85">
        <w:fldChar w:fldCharType="begin"/>
      </w:r>
      <w:r w:rsidR="00097E85">
        <w:instrText xml:space="preserve"> REF _Ref301782005 \h </w:instrText>
      </w:r>
      <w:r w:rsidR="00097E85">
        <w:fldChar w:fldCharType="separate"/>
      </w:r>
      <w:r w:rsidR="007805D2">
        <w:t>Figura 2</w:t>
      </w:r>
      <w:r w:rsidR="00097E85">
        <w:fldChar w:fldCharType="end"/>
      </w:r>
      <w:r>
        <w:t>). Cliccare su “Nuovo Gioco”, quindi su “Singleplayer”</w:t>
      </w:r>
      <w:r w:rsidR="00841BA8">
        <w:t xml:space="preserve"> (vedi </w:t>
      </w:r>
      <w:r w:rsidR="00097E85">
        <w:fldChar w:fldCharType="begin"/>
      </w:r>
      <w:r w:rsidR="00097E85">
        <w:instrText xml:space="preserve"> REF _Ref301782012 \h </w:instrText>
      </w:r>
      <w:r w:rsidR="00097E85">
        <w:fldChar w:fldCharType="separate"/>
      </w:r>
      <w:r w:rsidR="007805D2" w:rsidRPr="00F8179E">
        <w:t xml:space="preserve">Figura </w:t>
      </w:r>
      <w:r w:rsidR="007805D2">
        <w:t>3</w:t>
      </w:r>
      <w:r w:rsidR="00097E85">
        <w:fldChar w:fldCharType="end"/>
      </w:r>
      <w:r w:rsidR="00841BA8">
        <w:t>)</w:t>
      </w:r>
      <w:r>
        <w:t>, poi su “Classic Mode”</w:t>
      </w:r>
      <w:r w:rsidR="00841BA8">
        <w:t xml:space="preserve"> (vedi </w:t>
      </w:r>
      <w:r w:rsidR="00097E85">
        <w:fldChar w:fldCharType="begin"/>
      </w:r>
      <w:r w:rsidR="00097E85">
        <w:instrText xml:space="preserve"> REF _Ref301782018 \h </w:instrText>
      </w:r>
      <w:r w:rsidR="00097E85">
        <w:fldChar w:fldCharType="separate"/>
      </w:r>
      <w:r w:rsidR="007805D2">
        <w:t>Figura 4</w:t>
      </w:r>
      <w:r w:rsidR="00097E85">
        <w:fldChar w:fldCharType="end"/>
      </w:r>
      <w:r w:rsidR="00841BA8">
        <w:t>)</w:t>
      </w:r>
      <w:r w:rsidR="00097E85">
        <w:rPr>
          <w:rStyle w:val="Rimandonotaapidipagina"/>
        </w:rPr>
        <w:footnoteReference w:id="1"/>
      </w:r>
      <w:r w:rsidR="00097E85">
        <w:t>.</w:t>
      </w:r>
    </w:p>
    <w:p w:rsidR="00C253C9" w:rsidRDefault="00C253C9" w:rsidP="00F8179E"/>
    <w:p w:rsidR="00C253C9" w:rsidRDefault="00C253C9" w:rsidP="00F8179E">
      <w:pPr>
        <w:keepNext/>
      </w:pPr>
      <w:r w:rsidRPr="00F8179E">
        <w:drawing>
          <wp:inline distT="0" distB="0" distL="0" distR="0" wp14:anchorId="143CF9A3" wp14:editId="0241A8F4">
            <wp:extent cx="6113780" cy="3200400"/>
            <wp:effectExtent l="0" t="0" r="1270" b="0"/>
            <wp:docPr id="5" name="Immagine 5" descr="Z:\Workspace\monopoly-uniba\doc\screenshots\01-menu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Workspace\monopoly-uniba\doc\screenshots\01-menu-0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3C9" w:rsidRDefault="00C253C9" w:rsidP="0057352F">
      <w:pPr>
        <w:pStyle w:val="Didascalia"/>
      </w:pPr>
      <w:bookmarkStart w:id="14" w:name="_Ref3017820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05D2">
        <w:t>2</w:t>
      </w:r>
      <w:r>
        <w:fldChar w:fldCharType="end"/>
      </w:r>
      <w:bookmarkEnd w:id="14"/>
      <w:r>
        <w:t xml:space="preserve"> Menu di gioco</w:t>
      </w:r>
    </w:p>
    <w:p w:rsidR="00673796" w:rsidRPr="00F8179E" w:rsidRDefault="00673796" w:rsidP="00F8179E"/>
    <w:p w:rsidR="00841BA8" w:rsidRDefault="00C253C9" w:rsidP="00F8179E">
      <w:pPr>
        <w:keepNext/>
      </w:pPr>
      <w:r>
        <w:drawing>
          <wp:inline distT="0" distB="0" distL="0" distR="0" wp14:anchorId="2BFB37BD" wp14:editId="5F960FBF">
            <wp:extent cx="6113780" cy="3200400"/>
            <wp:effectExtent l="0" t="0" r="1270" b="0"/>
            <wp:docPr id="6" name="Immagine 6" descr="Z:\Workspace\monopoly-uniba\doc\screenshots\02-menu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Workspace\monopoly-uniba\doc\screenshots\02-menu-0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BA8" w:rsidRPr="00841BA8" w:rsidRDefault="00841BA8" w:rsidP="0057352F">
      <w:pPr>
        <w:pStyle w:val="Didascalia"/>
      </w:pPr>
      <w:bookmarkStart w:id="15" w:name="_Ref301782012"/>
      <w:r w:rsidRPr="00F8179E">
        <w:t xml:space="preserve">Figura </w:t>
      </w:r>
      <w:r w:rsidRPr="00F8179E">
        <w:fldChar w:fldCharType="begin"/>
      </w:r>
      <w:r w:rsidRPr="00F8179E">
        <w:instrText xml:space="preserve"> SEQ Figura \* ARABIC </w:instrText>
      </w:r>
      <w:r w:rsidRPr="00F8179E">
        <w:fldChar w:fldCharType="separate"/>
      </w:r>
      <w:r w:rsidR="007805D2">
        <w:t>3</w:t>
      </w:r>
      <w:r w:rsidRPr="00F8179E">
        <w:fldChar w:fldCharType="end"/>
      </w:r>
      <w:bookmarkEnd w:id="15"/>
      <w:r w:rsidRPr="00F8179E">
        <w:t xml:space="preserve"> Scelta della modalità giocatore</w:t>
      </w:r>
    </w:p>
    <w:p w:rsidR="00841BA8" w:rsidRDefault="00841BA8" w:rsidP="00F8179E"/>
    <w:p w:rsidR="00673796" w:rsidRDefault="00673796" w:rsidP="00673796">
      <w:r>
        <w:t>Una volta cliccato su “Classic Mode”, dovrai scegliere una delle pedine disponibili</w:t>
      </w:r>
      <w:r w:rsidR="009F717E">
        <w:t xml:space="preserve"> (vedi </w:t>
      </w:r>
      <w:r w:rsidR="0032166A">
        <w:fldChar w:fldCharType="begin"/>
      </w:r>
      <w:r w:rsidR="0032166A">
        <w:instrText xml:space="preserve"> REF _Ref301782077 \h </w:instrText>
      </w:r>
      <w:r w:rsidR="0032166A">
        <w:fldChar w:fldCharType="separate"/>
      </w:r>
      <w:r w:rsidR="007805D2">
        <w:t>Figura 5</w:t>
      </w:r>
      <w:r w:rsidR="0032166A">
        <w:fldChar w:fldCharType="end"/>
      </w:r>
      <w:r w:rsidR="009F717E">
        <w:t>)</w:t>
      </w:r>
      <w:r>
        <w:t>. Muoviti fra le pedine utilizzando i tasti direzione: destra e sinistra.</w:t>
      </w:r>
    </w:p>
    <w:p w:rsidR="00673796" w:rsidRDefault="00673796" w:rsidP="00F8179E">
      <w:r>
        <w:t>Una volta scelta la pedina, premi spazio per confermare.</w:t>
      </w:r>
    </w:p>
    <w:p w:rsidR="00841BA8" w:rsidRDefault="00C253C9" w:rsidP="00F8179E">
      <w:pPr>
        <w:keepNext/>
      </w:pPr>
      <w:r>
        <w:lastRenderedPageBreak/>
        <w:drawing>
          <wp:inline distT="0" distB="0" distL="0" distR="0" wp14:anchorId="1AE70B2C" wp14:editId="2CA46955">
            <wp:extent cx="6113780" cy="3200400"/>
            <wp:effectExtent l="0" t="0" r="1270" b="0"/>
            <wp:docPr id="7" name="Immagine 7" descr="Z:\Workspace\monopoly-uniba\doc\screenshots\03-menu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Workspace\monopoly-uniba\doc\screenshots\03-menu-0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3C9" w:rsidRDefault="00841BA8" w:rsidP="0057352F">
      <w:pPr>
        <w:pStyle w:val="Didascalia"/>
      </w:pPr>
      <w:bookmarkStart w:id="16" w:name="_Ref30178201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05D2">
        <w:t>4</w:t>
      </w:r>
      <w:r>
        <w:fldChar w:fldCharType="end"/>
      </w:r>
      <w:bookmarkEnd w:id="16"/>
      <w:r>
        <w:t xml:space="preserve"> Scelta della modalità di gioco</w:t>
      </w:r>
    </w:p>
    <w:p w:rsidR="00841BA8" w:rsidRPr="00F8179E" w:rsidRDefault="00841BA8" w:rsidP="00F8179E"/>
    <w:p w:rsidR="00673796" w:rsidRDefault="00673796" w:rsidP="00F8179E">
      <w:pPr>
        <w:keepNext/>
      </w:pPr>
      <w:r>
        <w:drawing>
          <wp:inline distT="0" distB="0" distL="0" distR="0" wp14:anchorId="3A69AD42" wp14:editId="03288C7B">
            <wp:extent cx="6113780" cy="3200400"/>
            <wp:effectExtent l="0" t="0" r="1270" b="0"/>
            <wp:docPr id="8" name="Immagine 8" descr="Z:\Workspace\monopoly-uniba\doc\screenshots\04-selezione-pedi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Z:\Workspace\monopoly-uniba\doc\screenshots\04-selezione-pedina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796" w:rsidRDefault="00673796" w:rsidP="0057352F">
      <w:pPr>
        <w:pStyle w:val="Didascalia"/>
      </w:pPr>
      <w:bookmarkStart w:id="17" w:name="_Ref30178207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05D2">
        <w:t>5</w:t>
      </w:r>
      <w:r>
        <w:fldChar w:fldCharType="end"/>
      </w:r>
      <w:bookmarkEnd w:id="17"/>
      <w:r>
        <w:t xml:space="preserve"> Scelta pedina</w:t>
      </w:r>
    </w:p>
    <w:p w:rsidR="00673796" w:rsidRDefault="00673796" w:rsidP="00F8179E"/>
    <w:p w:rsidR="009F717E" w:rsidRDefault="009F717E">
      <w:pPr>
        <w:spacing w:after="200"/>
        <w:jc w:val="left"/>
      </w:pPr>
      <w:r>
        <w:br w:type="page"/>
      </w:r>
    </w:p>
    <w:p w:rsidR="00673796" w:rsidRDefault="00571640" w:rsidP="00F8179E">
      <w:pPr>
        <w:pStyle w:val="Titolo1"/>
      </w:pPr>
      <w:bookmarkStart w:id="18" w:name="_Toc301782368"/>
      <w:r>
        <w:lastRenderedPageBreak/>
        <w:t>Decisione dell’ordine</w:t>
      </w:r>
      <w:bookmarkEnd w:id="18"/>
    </w:p>
    <w:p w:rsidR="002775A3" w:rsidRDefault="002775A3" w:rsidP="00F8179E">
      <w:r>
        <w:t xml:space="preserve">Dopo la scelta della pedina, troverai la tavola di gioco pronta (vedi </w:t>
      </w:r>
      <w:r w:rsidR="0032166A">
        <w:fldChar w:fldCharType="begin"/>
      </w:r>
      <w:r w:rsidR="0032166A">
        <w:instrText xml:space="preserve"> REF _Ref301782094 \h </w:instrText>
      </w:r>
      <w:r w:rsidR="0032166A">
        <w:fldChar w:fldCharType="separate"/>
      </w:r>
      <w:r w:rsidR="007805D2">
        <w:t>Figura 6</w:t>
      </w:r>
      <w:r w:rsidR="0032166A">
        <w:fldChar w:fldCharType="end"/>
      </w:r>
      <w:r>
        <w:t>):</w:t>
      </w:r>
    </w:p>
    <w:p w:rsidR="002775A3" w:rsidRDefault="002775A3" w:rsidP="00F8179E">
      <w:pPr>
        <w:pStyle w:val="Paragrafoelenco"/>
        <w:numPr>
          <w:ilvl w:val="0"/>
          <w:numId w:val="1"/>
        </w:numPr>
      </w:pPr>
      <w:r>
        <w:t>In alto a sinistra c’è la classifica di gioco, ordinata per somma di denaro posseduta.</w:t>
      </w:r>
    </w:p>
    <w:p w:rsidR="002775A3" w:rsidRDefault="002775A3" w:rsidP="00F8179E">
      <w:pPr>
        <w:pStyle w:val="Paragrafoelenco"/>
        <w:numPr>
          <w:ilvl w:val="0"/>
          <w:numId w:val="1"/>
        </w:numPr>
      </w:pPr>
      <w:r>
        <w:t>Ogni giocatore possiede già 7 proprietà scelte casualmente da tutte quelle sulla tavola.</w:t>
      </w:r>
    </w:p>
    <w:p w:rsidR="009F717E" w:rsidRDefault="002775A3" w:rsidP="00F8179E">
      <w:pPr>
        <w:pStyle w:val="Paragrafoelenco"/>
        <w:numPr>
          <w:ilvl w:val="0"/>
          <w:numId w:val="1"/>
        </w:numPr>
      </w:pPr>
      <w:r>
        <w:t>In basso c’è una etichetta che ti aiuterà nello svolgimento del gioco, poiché conterrà informazioni sullo stato del gioco (dove sei, cosa ha fatto il giocatore-computer, ecc).</w:t>
      </w:r>
    </w:p>
    <w:p w:rsidR="002775A3" w:rsidRDefault="002775A3" w:rsidP="00F8179E">
      <w:pPr>
        <w:keepNext/>
        <w:spacing w:before="240"/>
      </w:pPr>
      <w:r>
        <w:drawing>
          <wp:inline distT="0" distB="0" distL="0" distR="0" wp14:anchorId="45A1F372" wp14:editId="71052F0F">
            <wp:extent cx="6113780" cy="3200400"/>
            <wp:effectExtent l="0" t="0" r="1270" b="0"/>
            <wp:docPr id="9" name="Immagine 9" descr="Z:\Workspace\monopoly-uniba\doc\screenshots\05-gioco-iniz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Z:\Workspace\monopoly-uniba\doc\screenshots\05-gioco-inizio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5A3" w:rsidRDefault="002775A3" w:rsidP="0057352F">
      <w:pPr>
        <w:pStyle w:val="Didascalia"/>
      </w:pPr>
      <w:bookmarkStart w:id="19" w:name="_Ref3017820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05D2">
        <w:t>6</w:t>
      </w:r>
      <w:r>
        <w:fldChar w:fldCharType="end"/>
      </w:r>
      <w:bookmarkEnd w:id="19"/>
      <w:r>
        <w:t xml:space="preserve"> Tavola di gioco pronta!</w:t>
      </w:r>
    </w:p>
    <w:p w:rsidR="002775A3" w:rsidRPr="00F8179E" w:rsidRDefault="002775A3" w:rsidP="00F8179E"/>
    <w:p w:rsidR="002775A3" w:rsidRDefault="002775A3" w:rsidP="00F8179E">
      <w:r>
        <w:t xml:space="preserve">Ti viene chiesto, quindi, di tirare i dadi per stabilire l’ordine di partenza. Clicca sul pulsante in alto per tirare i dadi ed osservali rotolare (vedi </w:t>
      </w:r>
      <w:r w:rsidR="0032166A">
        <w:fldChar w:fldCharType="begin"/>
      </w:r>
      <w:r w:rsidR="0032166A">
        <w:instrText xml:space="preserve"> REF _Ref301782107 \h </w:instrText>
      </w:r>
      <w:r w:rsidR="0032166A">
        <w:fldChar w:fldCharType="separate"/>
      </w:r>
      <w:r w:rsidR="007805D2">
        <w:t>Figura 7</w:t>
      </w:r>
      <w:r w:rsidR="0032166A">
        <w:fldChar w:fldCharType="end"/>
      </w:r>
      <w:r>
        <w:t>)! Ti verrà comunicato (sempre nella parte bassa dello schermo) il tuo punteggio, poi toc</w:t>
      </w:r>
      <w:r w:rsidR="00AE26AC">
        <w:t>cherà al computer tirare i dadi.</w:t>
      </w:r>
    </w:p>
    <w:p w:rsidR="002775A3" w:rsidRDefault="002775A3" w:rsidP="00F8179E">
      <w:pPr>
        <w:keepNext/>
        <w:spacing w:before="240"/>
      </w:pPr>
      <w:r>
        <w:drawing>
          <wp:inline distT="0" distB="0" distL="0" distR="0" wp14:anchorId="6EEB50B3" wp14:editId="5483E5C7">
            <wp:extent cx="6113780" cy="3200400"/>
            <wp:effectExtent l="0" t="0" r="1270" b="0"/>
            <wp:docPr id="10" name="Immagine 10" descr="Z:\Workspace\monopoly-uniba\doc\screenshots\06-gioco-lancio-dadi-ord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Z:\Workspace\monopoly-uniba\doc\screenshots\06-gioco-lancio-dadi-ordin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640" w:rsidRDefault="002775A3" w:rsidP="0057352F">
      <w:pPr>
        <w:pStyle w:val="Didascalia"/>
      </w:pPr>
      <w:bookmarkStart w:id="20" w:name="_Ref3017821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05D2">
        <w:t>7</w:t>
      </w:r>
      <w:r>
        <w:fldChar w:fldCharType="end"/>
      </w:r>
      <w:bookmarkEnd w:id="20"/>
      <w:r>
        <w:t xml:space="preserve"> Osserva i dadi rotolare!</w:t>
      </w:r>
      <w:r w:rsidR="00571640" w:rsidRPr="00571640">
        <w:t xml:space="preserve"> </w:t>
      </w:r>
      <w:r w:rsidR="00571640">
        <w:br w:type="page"/>
      </w:r>
    </w:p>
    <w:p w:rsidR="002775A3" w:rsidRDefault="004406FC" w:rsidP="00F8179E">
      <w:pPr>
        <w:pStyle w:val="Titolo1"/>
      </w:pPr>
      <w:bookmarkStart w:id="21" w:name="_Toc301782369"/>
      <w:r>
        <w:lastRenderedPageBreak/>
        <w:t>Giocatore umano, all’opera!</w:t>
      </w:r>
      <w:bookmarkEnd w:id="21"/>
    </w:p>
    <w:p w:rsidR="00AE26AC" w:rsidRDefault="00AE26AC" w:rsidP="00F8179E">
      <w:r>
        <w:t xml:space="preserve">Se hai ottenuto un punteggio più basso del computer, il computer inizierà a giocare per primo. Se il punteggio è pari, verrà chiesto di tirare ancora. Se, invece, hai ottenuto un punteggio più alto del computer (wohooo!), ti verrà chiesto di tirare i dadi per iniziare il gioco vero e proprio (vedi </w:t>
      </w:r>
      <w:r w:rsidR="0032166A">
        <w:fldChar w:fldCharType="begin"/>
      </w:r>
      <w:r w:rsidR="0032166A">
        <w:instrText xml:space="preserve"> REF _Ref301782120 \h </w:instrText>
      </w:r>
      <w:r w:rsidR="0032166A">
        <w:fldChar w:fldCharType="separate"/>
      </w:r>
      <w:r w:rsidR="007805D2">
        <w:t>Figura 8</w:t>
      </w:r>
      <w:r w:rsidR="0032166A">
        <w:fldChar w:fldCharType="end"/>
      </w:r>
      <w:r>
        <w:t>).</w:t>
      </w:r>
    </w:p>
    <w:p w:rsidR="00AE26AC" w:rsidRDefault="00AE26AC" w:rsidP="00F8179E">
      <w:pPr>
        <w:keepNext/>
        <w:spacing w:before="240"/>
      </w:pPr>
      <w:r>
        <w:drawing>
          <wp:inline distT="0" distB="0" distL="0" distR="0" wp14:anchorId="6312DBC8" wp14:editId="65867559">
            <wp:extent cx="6113780" cy="3200400"/>
            <wp:effectExtent l="0" t="0" r="1270" b="0"/>
            <wp:docPr id="11" name="Immagine 11" descr="Z:\Workspace\monopoly-uniba\doc\screenshots\07-gioco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Z:\Workspace\monopoly-uniba\doc\screenshots\07-gioco-0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6AC" w:rsidRDefault="00AE26AC" w:rsidP="0057352F">
      <w:pPr>
        <w:pStyle w:val="Didascalia"/>
      </w:pPr>
      <w:bookmarkStart w:id="22" w:name="_Ref30178212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05D2">
        <w:t>8</w:t>
      </w:r>
      <w:r>
        <w:fldChar w:fldCharType="end"/>
      </w:r>
      <w:bookmarkEnd w:id="22"/>
      <w:r>
        <w:t xml:space="preserve"> Gioco iniziato</w:t>
      </w:r>
    </w:p>
    <w:p w:rsidR="00AE26AC" w:rsidRDefault="00AE26AC" w:rsidP="00F8179E"/>
    <w:p w:rsidR="00AE26AC" w:rsidRDefault="00AE26AC" w:rsidP="00F8179E">
      <w:r>
        <w:t xml:space="preserve">Tira i dadi, dunque, ed osserva la tua pedina saltellare sulle caselle (vedi </w:t>
      </w:r>
      <w:r w:rsidR="0032166A">
        <w:fldChar w:fldCharType="begin"/>
      </w:r>
      <w:r w:rsidR="0032166A">
        <w:instrText xml:space="preserve"> REF _Ref301782128 \h </w:instrText>
      </w:r>
      <w:r w:rsidR="0032166A">
        <w:fldChar w:fldCharType="separate"/>
      </w:r>
      <w:r w:rsidR="007805D2">
        <w:t>Figura 9</w:t>
      </w:r>
      <w:r w:rsidR="0032166A">
        <w:fldChar w:fldCharType="end"/>
      </w:r>
      <w:r>
        <w:t>), ma dove sarà diretta?</w:t>
      </w:r>
    </w:p>
    <w:p w:rsidR="00F94D33" w:rsidRDefault="00F94D33" w:rsidP="00F8179E">
      <w:pPr>
        <w:keepNext/>
        <w:spacing w:before="240"/>
      </w:pPr>
      <w:r>
        <w:drawing>
          <wp:inline distT="0" distB="0" distL="0" distR="0" wp14:anchorId="7250D489" wp14:editId="21F6799E">
            <wp:extent cx="6113780" cy="3200400"/>
            <wp:effectExtent l="0" t="0" r="1270" b="0"/>
            <wp:docPr id="14" name="Immagine 14" descr="Z:\Workspace\monopoly-uniba\doc\screenshots\08-gioco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Z:\Workspace\monopoly-uniba\doc\screenshots\08-gioco-0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D33" w:rsidRDefault="00F94D33" w:rsidP="0057352F">
      <w:pPr>
        <w:pStyle w:val="Didascalia"/>
      </w:pPr>
      <w:bookmarkStart w:id="23" w:name="_Ref30178212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05D2">
        <w:t>9</w:t>
      </w:r>
      <w:r>
        <w:fldChar w:fldCharType="end"/>
      </w:r>
      <w:bookmarkEnd w:id="23"/>
      <w:r>
        <w:t xml:space="preserve"> La tua pedina che si muove verso il suo destino</w:t>
      </w:r>
    </w:p>
    <w:p w:rsidR="00FC3556" w:rsidRDefault="00FC3556">
      <w:pPr>
        <w:spacing w:after="200"/>
        <w:jc w:val="left"/>
      </w:pPr>
      <w:r>
        <w:br w:type="page"/>
      </w:r>
    </w:p>
    <w:p w:rsidR="00F94D33" w:rsidRDefault="00571640" w:rsidP="00F8179E">
      <w:pPr>
        <w:spacing w:before="240"/>
      </w:pPr>
      <w:r>
        <w:lastRenderedPageBreak/>
        <w:t xml:space="preserve">Appena la tua pedina si fermerà, attendi un momento che il livello si carichi, quindi verrai teletrasportato all’interno della casella (vedi </w:t>
      </w:r>
      <w:r w:rsidR="0032166A">
        <w:fldChar w:fldCharType="begin"/>
      </w:r>
      <w:r w:rsidR="0032166A">
        <w:instrText xml:space="preserve"> REF _Ref301782141 \h </w:instrText>
      </w:r>
      <w:r w:rsidR="0032166A">
        <w:fldChar w:fldCharType="separate"/>
      </w:r>
      <w:r w:rsidR="007805D2">
        <w:t>Figura 10</w:t>
      </w:r>
      <w:r w:rsidR="0032166A">
        <w:fldChar w:fldCharType="end"/>
      </w:r>
      <w:r>
        <w:t>).</w:t>
      </w:r>
    </w:p>
    <w:p w:rsidR="00571640" w:rsidRDefault="00571640" w:rsidP="00F8179E">
      <w:pPr>
        <w:keepNext/>
        <w:spacing w:before="240"/>
      </w:pPr>
      <w:r>
        <w:drawing>
          <wp:inline distT="0" distB="0" distL="0" distR="0" wp14:anchorId="07A460D1" wp14:editId="4822F12A">
            <wp:extent cx="6113780" cy="3200400"/>
            <wp:effectExtent l="0" t="0" r="1270" b="0"/>
            <wp:docPr id="15" name="Immagine 15" descr="Z:\Workspace\monopoly-uniba\doc\screenshots\09-gioco-cella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Z:\Workspace\monopoly-uniba\doc\screenshots\09-gioco-cella-0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640" w:rsidRDefault="00571640" w:rsidP="0057352F">
      <w:pPr>
        <w:pStyle w:val="Didascalia"/>
        <w:spacing w:after="240"/>
      </w:pPr>
      <w:bookmarkStart w:id="24" w:name="_Ref3017821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05D2">
        <w:t>10</w:t>
      </w:r>
      <w:r>
        <w:fldChar w:fldCharType="end"/>
      </w:r>
      <w:bookmarkEnd w:id="24"/>
      <w:r>
        <w:t xml:space="preserve"> Ops, sei sulla casella di un avversario...</w:t>
      </w:r>
    </w:p>
    <w:p w:rsidR="00571640" w:rsidRDefault="00571640" w:rsidP="00F8179E">
      <w:pPr>
        <w:spacing w:before="120"/>
      </w:pPr>
      <w:r>
        <w:t xml:space="preserve">In ogni casella potrai controllare quali contratti possiedi, premendo il tasto in alto a destra “Miei contratti” (vedi </w:t>
      </w:r>
      <w:r w:rsidR="0032166A">
        <w:fldChar w:fldCharType="begin"/>
      </w:r>
      <w:r w:rsidR="0032166A">
        <w:instrText xml:space="preserve"> REF _Ref301782147 \h </w:instrText>
      </w:r>
      <w:r w:rsidR="0032166A">
        <w:fldChar w:fldCharType="separate"/>
      </w:r>
      <w:r w:rsidR="007805D2">
        <w:t>Figura 11</w:t>
      </w:r>
      <w:r w:rsidR="0032166A">
        <w:fldChar w:fldCharType="end"/>
      </w:r>
      <w:r>
        <w:t>)</w:t>
      </w:r>
      <w:r w:rsidR="00BD66D6">
        <w:rPr>
          <w:rStyle w:val="Rimandonotaapidipagina"/>
        </w:rPr>
        <w:footnoteReference w:id="2"/>
      </w:r>
      <w:r>
        <w:t xml:space="preserve">, o visualizzare tutti i contratti, premendo su “Tutti i contratti” in alto a destra (vedi </w:t>
      </w:r>
      <w:r w:rsidR="0032166A">
        <w:fldChar w:fldCharType="begin"/>
      </w:r>
      <w:r w:rsidR="0032166A">
        <w:instrText xml:space="preserve"> REF _Ref301782152 \h </w:instrText>
      </w:r>
      <w:r w:rsidR="0032166A">
        <w:fldChar w:fldCharType="separate"/>
      </w:r>
      <w:r w:rsidR="007805D2">
        <w:t>Figura 12</w:t>
      </w:r>
      <w:r w:rsidR="0032166A">
        <w:fldChar w:fldCharType="end"/>
      </w:r>
      <w:r>
        <w:t>)</w:t>
      </w:r>
      <w:r w:rsidR="00BD66D6">
        <w:rPr>
          <w:rStyle w:val="Rimandonotaapidipagina"/>
        </w:rPr>
        <w:footnoteReference w:id="3"/>
      </w:r>
      <w:r>
        <w:t>.</w:t>
      </w:r>
    </w:p>
    <w:p w:rsidR="00BD66D6" w:rsidRDefault="00571640" w:rsidP="00F8179E">
      <w:pPr>
        <w:keepNext/>
        <w:spacing w:before="240"/>
      </w:pPr>
      <w:r>
        <w:drawing>
          <wp:inline distT="0" distB="0" distL="0" distR="0" wp14:anchorId="7F8ABDC8" wp14:editId="089FA695">
            <wp:extent cx="6113780" cy="3200400"/>
            <wp:effectExtent l="0" t="0" r="1270" b="0"/>
            <wp:docPr id="16" name="Immagine 16" descr="Z:\Workspace\monopoly-uniba\doc\screenshots\10-gioco-cella-miei-contratti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Z:\Workspace\monopoly-uniba\doc\screenshots\10-gioco-cella-miei-contratti-0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640" w:rsidRDefault="00BD66D6" w:rsidP="0057352F">
      <w:pPr>
        <w:pStyle w:val="Didascalia"/>
        <w:spacing w:after="240"/>
      </w:pPr>
      <w:bookmarkStart w:id="28" w:name="_Ref3017821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05D2">
        <w:t>11</w:t>
      </w:r>
      <w:r>
        <w:fldChar w:fldCharType="end"/>
      </w:r>
      <w:bookmarkEnd w:id="28"/>
      <w:r>
        <w:t xml:space="preserve"> I miei contratti</w:t>
      </w:r>
    </w:p>
    <w:p w:rsidR="00BD66D6" w:rsidRDefault="00BD66D6" w:rsidP="00F8179E">
      <w:pPr>
        <w:keepNext/>
      </w:pPr>
      <w:r w:rsidRPr="00F8179E">
        <w:lastRenderedPageBreak/>
        <w:drawing>
          <wp:inline distT="0" distB="0" distL="0" distR="0" wp14:anchorId="6FC65E72" wp14:editId="28221DB9">
            <wp:extent cx="6113780" cy="3200400"/>
            <wp:effectExtent l="0" t="0" r="1270" b="0"/>
            <wp:docPr id="19" name="Immagine 19" descr="Z:\Workspace\monopoly-uniba\doc\screenshots\11-gioco-cella-tutti-contratti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Z:\Workspace\monopoly-uniba\doc\screenshots\11-gioco-cella-tutti-contratti-0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6D6" w:rsidRDefault="00BD66D6" w:rsidP="0057352F">
      <w:pPr>
        <w:pStyle w:val="Didascalia"/>
        <w:spacing w:after="240"/>
      </w:pPr>
      <w:bookmarkStart w:id="29" w:name="_Ref3017821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05D2">
        <w:t>12</w:t>
      </w:r>
      <w:r>
        <w:fldChar w:fldCharType="end"/>
      </w:r>
      <w:bookmarkEnd w:id="29"/>
      <w:r>
        <w:t xml:space="preserve"> Tutti i contratti</w:t>
      </w:r>
    </w:p>
    <w:p w:rsidR="00BD66D6" w:rsidRDefault="00BD66D6" w:rsidP="00BD66D6">
      <w:r>
        <w:t>Una volta dentro la casella, a seconda del tipo di proprietà, potrai muoverti ed esplorarla! Per muoverti, usa i seguenti tasti:</w:t>
      </w:r>
    </w:p>
    <w:p w:rsidR="00BD66D6" w:rsidRDefault="00BD66D6" w:rsidP="00F8179E">
      <w:pPr>
        <w:pStyle w:val="Paragrafoelenco"/>
        <w:numPr>
          <w:ilvl w:val="0"/>
          <w:numId w:val="1"/>
        </w:numPr>
        <w:spacing w:before="240"/>
      </w:pPr>
      <w:r>
        <w:t>W, avanti</w:t>
      </w:r>
    </w:p>
    <w:p w:rsidR="00BD66D6" w:rsidRDefault="00BD66D6" w:rsidP="00F8179E">
      <w:pPr>
        <w:pStyle w:val="Paragrafoelenco"/>
        <w:numPr>
          <w:ilvl w:val="0"/>
          <w:numId w:val="1"/>
        </w:numPr>
        <w:spacing w:before="240"/>
      </w:pPr>
      <w:r>
        <w:t>S, indietro</w:t>
      </w:r>
    </w:p>
    <w:p w:rsidR="00BD66D6" w:rsidRDefault="00BD66D6" w:rsidP="00F8179E">
      <w:pPr>
        <w:pStyle w:val="Paragrafoelenco"/>
        <w:numPr>
          <w:ilvl w:val="0"/>
          <w:numId w:val="1"/>
        </w:numPr>
        <w:spacing w:before="240"/>
      </w:pPr>
      <w:r>
        <w:t>D, destra</w:t>
      </w:r>
    </w:p>
    <w:p w:rsidR="00BD66D6" w:rsidRDefault="00BD66D6" w:rsidP="00F8179E">
      <w:pPr>
        <w:pStyle w:val="Paragrafoelenco"/>
        <w:numPr>
          <w:ilvl w:val="0"/>
          <w:numId w:val="1"/>
        </w:numPr>
        <w:spacing w:before="240"/>
      </w:pPr>
      <w:r>
        <w:t>A, sinistra</w:t>
      </w:r>
    </w:p>
    <w:p w:rsidR="00BD66D6" w:rsidRDefault="00BD66D6" w:rsidP="00F8179E">
      <w:pPr>
        <w:pStyle w:val="Paragrafoelenco"/>
        <w:numPr>
          <w:ilvl w:val="0"/>
          <w:numId w:val="1"/>
        </w:numPr>
        <w:spacing w:before="240"/>
      </w:pPr>
      <w:r>
        <w:t>E, per girarti verso destra</w:t>
      </w:r>
    </w:p>
    <w:p w:rsidR="00BD66D6" w:rsidRDefault="00BD66D6" w:rsidP="00F8179E">
      <w:pPr>
        <w:pStyle w:val="Paragrafoelenco"/>
        <w:numPr>
          <w:ilvl w:val="0"/>
          <w:numId w:val="1"/>
        </w:numPr>
        <w:spacing w:before="240"/>
      </w:pPr>
      <w:r>
        <w:t>Q, per girarti verso sinistra</w:t>
      </w:r>
    </w:p>
    <w:p w:rsidR="00BD66D6" w:rsidRDefault="00BD66D6" w:rsidP="00F8179E">
      <w:pPr>
        <w:pStyle w:val="Paragrafoelenco"/>
        <w:numPr>
          <w:ilvl w:val="0"/>
          <w:numId w:val="1"/>
        </w:numPr>
        <w:spacing w:before="240"/>
      </w:pPr>
      <w:r>
        <w:t>Spazio, per saltare</w:t>
      </w:r>
    </w:p>
    <w:p w:rsidR="00571640" w:rsidRDefault="00571640" w:rsidP="00F8179E">
      <w:pPr>
        <w:spacing w:before="240"/>
      </w:pPr>
      <w:r>
        <w:t>Inoltre, a seconda del tipo di proprietà sulla quale ti trovi, potrai svolgere diverse azioni.</w:t>
      </w:r>
    </w:p>
    <w:p w:rsidR="00BD66D6" w:rsidRDefault="00BD66D6" w:rsidP="00F8179E">
      <w:pPr>
        <w:pStyle w:val="Titolo2"/>
      </w:pPr>
      <w:bookmarkStart w:id="30" w:name="_Toc301782370"/>
      <w:r>
        <w:t>Casella di probabilità, imprevisto, prigione</w:t>
      </w:r>
      <w:bookmarkEnd w:id="30"/>
    </w:p>
    <w:p w:rsidR="00BD66D6" w:rsidRDefault="00571640" w:rsidP="00F8179E">
      <w:r>
        <w:t>Se ti trov</w:t>
      </w:r>
      <w:r w:rsidR="00BD66D6">
        <w:t>i in una casella di probabilità,</w:t>
      </w:r>
      <w:r>
        <w:t xml:space="preserve"> imprevisto</w:t>
      </w:r>
      <w:r w:rsidR="00BD66D6">
        <w:t xml:space="preserve"> o prigione, esplora</w:t>
      </w:r>
      <w:r w:rsidR="00BD66D6">
        <w:rPr>
          <w:rStyle w:val="Rimandonotaapidipagina"/>
        </w:rPr>
        <w:footnoteReference w:id="4"/>
      </w:r>
      <w:r>
        <w:t>!</w:t>
      </w:r>
    </w:p>
    <w:p w:rsidR="00BD66D6" w:rsidRDefault="00BD66D6" w:rsidP="00F8179E">
      <w:pPr>
        <w:pStyle w:val="Titolo2"/>
      </w:pPr>
      <w:bookmarkStart w:id="41" w:name="_Toc301782371"/>
      <w:r>
        <w:t>Casella posseduta da avversario</w:t>
      </w:r>
      <w:bookmarkEnd w:id="41"/>
    </w:p>
    <w:p w:rsidR="00BD66D6" w:rsidRDefault="00BD66D6" w:rsidP="00F8179E">
      <w:r>
        <w:t xml:space="preserve">Se la casella è dell’avversario (vedi </w:t>
      </w:r>
      <w:r w:rsidR="0032166A">
        <w:fldChar w:fldCharType="begin"/>
      </w:r>
      <w:r w:rsidR="0032166A">
        <w:instrText xml:space="preserve"> REF _Ref301782141 \h </w:instrText>
      </w:r>
      <w:r w:rsidR="0032166A">
        <w:fldChar w:fldCharType="separate"/>
      </w:r>
      <w:r w:rsidR="007805D2">
        <w:t>Figura 10</w:t>
      </w:r>
      <w:r w:rsidR="0032166A">
        <w:fldChar w:fldCharType="end"/>
      </w:r>
      <w:r>
        <w:t>), verrà automaticamente detratta la somma che devi, in base al numero di eventuali costruzioni presenti in essa.</w:t>
      </w:r>
    </w:p>
    <w:p w:rsidR="00BD66D6" w:rsidRDefault="00BD66D6" w:rsidP="00F8179E">
      <w:pPr>
        <w:pStyle w:val="Titolo2"/>
      </w:pPr>
      <w:bookmarkStart w:id="42" w:name="_Toc301782372"/>
      <w:r>
        <w:t>Casella di passaggio</w:t>
      </w:r>
      <w:r w:rsidR="00792474">
        <w:t xml:space="preserve"> o di tassa</w:t>
      </w:r>
      <w:bookmarkEnd w:id="42"/>
    </w:p>
    <w:p w:rsidR="00792474" w:rsidRDefault="00BD66D6" w:rsidP="00F8179E">
      <w:r>
        <w:t>Se ti troverai su una casella di passaggio, quale “posteggio gratuito”</w:t>
      </w:r>
      <w:r w:rsidR="00792474">
        <w:t xml:space="preserve">, “transito” </w:t>
      </w:r>
      <w:r>
        <w:t>o “Via!”, non pagherai alcuna somma; ad ogni passaggio dal “Via!”, invece, ti verranno accreditati 200 M.</w:t>
      </w:r>
      <w:r w:rsidR="00792474">
        <w:t xml:space="preserve"> Se ti fermi su una casella di tassa, ti verranno tolti 200 M (del resto, il lusso si paga!).</w:t>
      </w:r>
    </w:p>
    <w:p w:rsidR="00792474" w:rsidRDefault="00792474" w:rsidP="00792474">
      <w:pPr>
        <w:pStyle w:val="Titolo2"/>
      </w:pPr>
      <w:bookmarkStart w:id="43" w:name="_Toc301782373"/>
      <w:r>
        <w:lastRenderedPageBreak/>
        <w:t>Casella libera</w:t>
      </w:r>
      <w:bookmarkEnd w:id="43"/>
    </w:p>
    <w:p w:rsidR="00792474" w:rsidRDefault="00792474" w:rsidP="00792474">
      <w:r>
        <w:t xml:space="preserve">Se ti trovi su una casella libera potrai comprarla (vedi </w:t>
      </w:r>
      <w:r w:rsidR="0032166A">
        <w:fldChar w:fldCharType="begin"/>
      </w:r>
      <w:r w:rsidR="0032166A">
        <w:instrText xml:space="preserve"> REF _Ref301782177 \h </w:instrText>
      </w:r>
      <w:r w:rsidR="0032166A">
        <w:fldChar w:fldCharType="separate"/>
      </w:r>
      <w:r w:rsidR="007805D2">
        <w:t>Figura 13</w:t>
      </w:r>
      <w:r w:rsidR="0032166A">
        <w:fldChar w:fldCharType="end"/>
      </w:r>
      <w:r>
        <w:t>), ma presta sempre attenzione alle tue finanze, se arrivi a 0 perdi!</w:t>
      </w:r>
    </w:p>
    <w:p w:rsidR="005A3CD3" w:rsidRDefault="005A3CD3" w:rsidP="00792474"/>
    <w:p w:rsidR="005A3CD3" w:rsidRDefault="005A3CD3" w:rsidP="005A3CD3">
      <w:pPr>
        <w:keepNext/>
      </w:pPr>
      <w:r>
        <w:drawing>
          <wp:inline distT="0" distB="0" distL="0" distR="0" wp14:anchorId="3FDB01AC" wp14:editId="4FDBF78E">
            <wp:extent cx="6113780" cy="3200400"/>
            <wp:effectExtent l="0" t="0" r="1270" b="0"/>
            <wp:docPr id="20" name="Immagine 20" descr="Z:\Workspace\monopoly-uniba\doc\screenshots\14-gioco-cella-libera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Z:\Workspace\monopoly-uniba\doc\screenshots\14-gioco-cella-libera-0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CD3" w:rsidRDefault="005A3CD3" w:rsidP="005A3CD3">
      <w:pPr>
        <w:pStyle w:val="Didascalia"/>
      </w:pPr>
      <w:bookmarkStart w:id="44" w:name="_Ref30178217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05D2">
        <w:t>13</w:t>
      </w:r>
      <w:r>
        <w:fldChar w:fldCharType="end"/>
      </w:r>
      <w:bookmarkEnd w:id="44"/>
      <w:r>
        <w:t xml:space="preserve"> Una cella libera, che fortuna!</w:t>
      </w:r>
    </w:p>
    <w:p w:rsidR="005A3CD3" w:rsidRDefault="005A3CD3" w:rsidP="00792474"/>
    <w:p w:rsidR="00792474" w:rsidRDefault="00792474" w:rsidP="00792474">
      <w:r>
        <w:t xml:space="preserve">Prima dell’acquisto, ti verrà chiesta una conferma della transazione monetaria. Quando sei sicuro, clicca su “OK” (vedi </w:t>
      </w:r>
      <w:r w:rsidR="0032166A">
        <w:fldChar w:fldCharType="begin"/>
      </w:r>
      <w:r w:rsidR="0032166A">
        <w:instrText xml:space="preserve"> REF _Ref301782183 \h </w:instrText>
      </w:r>
      <w:r w:rsidR="0032166A">
        <w:fldChar w:fldCharType="separate"/>
      </w:r>
      <w:r w:rsidR="007805D2">
        <w:t>Figura 14</w:t>
      </w:r>
      <w:r w:rsidR="0032166A">
        <w:fldChar w:fldCharType="end"/>
      </w:r>
      <w:r>
        <w:t>).</w:t>
      </w:r>
    </w:p>
    <w:p w:rsidR="005A3CD3" w:rsidRDefault="005A3CD3" w:rsidP="00792474"/>
    <w:p w:rsidR="005A3CD3" w:rsidRDefault="005A3CD3" w:rsidP="005A3CD3">
      <w:pPr>
        <w:keepNext/>
      </w:pPr>
      <w:r>
        <w:drawing>
          <wp:inline distT="0" distB="0" distL="0" distR="0" wp14:anchorId="44B4D4C8" wp14:editId="6853E075">
            <wp:extent cx="6113780" cy="3200400"/>
            <wp:effectExtent l="0" t="0" r="1270" b="0"/>
            <wp:docPr id="21" name="Immagine 21" descr="Z:\Workspace\monopoly-uniba\doc\screenshots\15-gioco-cella-compra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Z:\Workspace\monopoly-uniba\doc\screenshots\15-gioco-cella-compra-0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CD3" w:rsidRDefault="005A3CD3" w:rsidP="005A3CD3">
      <w:pPr>
        <w:pStyle w:val="Didascalia"/>
      </w:pPr>
      <w:bookmarkStart w:id="45" w:name="_Ref3017821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05D2">
        <w:t>14</w:t>
      </w:r>
      <w:r>
        <w:fldChar w:fldCharType="end"/>
      </w:r>
      <w:bookmarkEnd w:id="45"/>
      <w:r>
        <w:t xml:space="preserve"> Conferma di acquisto cella</w:t>
      </w:r>
    </w:p>
    <w:p w:rsidR="005A3CD3" w:rsidRDefault="005A3CD3" w:rsidP="005A3CD3"/>
    <w:p w:rsidR="005A3CD3" w:rsidRPr="005A3CD3" w:rsidRDefault="005A3CD3" w:rsidP="005A3CD3">
      <w:r>
        <w:t>Da questo momento in poi possiedi la proprietà, ed il computer ti pagherà (ah, se ti pagherà!) ad ogni fermata sulla casella.</w:t>
      </w:r>
    </w:p>
    <w:p w:rsidR="00792474" w:rsidRDefault="00792474" w:rsidP="00F8179E">
      <w:pPr>
        <w:pStyle w:val="Titolo2"/>
      </w:pPr>
      <w:bookmarkStart w:id="46" w:name="_Toc301782374"/>
      <w:r>
        <w:lastRenderedPageBreak/>
        <w:t>Casella posseduta dal giocatore</w:t>
      </w:r>
      <w:bookmarkEnd w:id="46"/>
    </w:p>
    <w:p w:rsidR="0057352F" w:rsidRDefault="00571640" w:rsidP="00F8179E">
      <w:r>
        <w:t>Se la casella è tua, non pagherai alcuna somma, e se possiedi tutti i terreni di uno stesso lotto</w:t>
      </w:r>
      <w:r w:rsidR="00FC3556">
        <w:t xml:space="preserve"> </w:t>
      </w:r>
      <w:r>
        <w:t>potrai costruirci sopra</w:t>
      </w:r>
      <w:r w:rsidR="0057352F">
        <w:t xml:space="preserve"> cliccando in alto a sinistra su “Gestione edifici” </w:t>
      </w:r>
      <w:r>
        <w:t xml:space="preserve">(vedi </w:t>
      </w:r>
      <w:r w:rsidR="0032166A">
        <w:fldChar w:fldCharType="begin"/>
      </w:r>
      <w:r w:rsidR="0032166A">
        <w:instrText xml:space="preserve"> REF _Ref301782199 \h </w:instrText>
      </w:r>
      <w:r w:rsidR="0032166A">
        <w:fldChar w:fldCharType="separate"/>
      </w:r>
      <w:r w:rsidR="007805D2">
        <w:t>Figura 15</w:t>
      </w:r>
      <w:r w:rsidR="0032166A">
        <w:fldChar w:fldCharType="end"/>
      </w:r>
      <w:r>
        <w:t>)</w:t>
      </w:r>
      <w:r w:rsidR="0057352F">
        <w:t>. Ma attenzione, perché non costruirai solo sul terreno, ma su tutti i terreni del lotto</w:t>
      </w:r>
      <w:r w:rsidR="0057352F">
        <w:rPr>
          <w:rStyle w:val="Rimandonotaapidipagina"/>
        </w:rPr>
        <w:footnoteReference w:id="5"/>
      </w:r>
      <w:r w:rsidR="0057352F">
        <w:t>.</w:t>
      </w:r>
    </w:p>
    <w:p w:rsidR="0057352F" w:rsidRDefault="0057352F" w:rsidP="00F8179E">
      <w:pPr>
        <w:keepNext/>
        <w:spacing w:before="240"/>
      </w:pPr>
      <w:r>
        <w:drawing>
          <wp:inline distT="0" distB="0" distL="0" distR="0" wp14:anchorId="74D6E69B" wp14:editId="7359BD0B">
            <wp:extent cx="6113780" cy="3200400"/>
            <wp:effectExtent l="0" t="0" r="1270" b="0"/>
            <wp:docPr id="22" name="Immagine 22" descr="Z:\Workspace\monopoly-uniba\doc\screenshots\17-gioco-gestisci-edifici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Z:\Workspace\monopoly-uniba\doc\screenshots\17-gioco-gestisci-edifici-1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52F" w:rsidRDefault="0057352F" w:rsidP="00F8179E">
      <w:pPr>
        <w:pStyle w:val="Didascalia"/>
        <w:spacing w:after="240"/>
      </w:pPr>
      <w:bookmarkStart w:id="51" w:name="_Ref3017821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05D2">
        <w:t>15</w:t>
      </w:r>
      <w:r>
        <w:fldChar w:fldCharType="end"/>
      </w:r>
      <w:bookmarkEnd w:id="51"/>
      <w:r>
        <w:t xml:space="preserve"> Cliccando su "Gestione Edifici" potrai modificare le costruzioni del lotto</w:t>
      </w:r>
    </w:p>
    <w:p w:rsidR="00BD66D6" w:rsidRDefault="0057352F" w:rsidP="00F8179E">
      <w:r>
        <w:t>Dallo stesso pulsante potrai</w:t>
      </w:r>
      <w:r w:rsidR="00BD66D6">
        <w:t xml:space="preserve"> vendere costruzioni esistenti</w:t>
      </w:r>
      <w:r>
        <w:t xml:space="preserve"> ed aggiungere altre costruzioni (vedi </w:t>
      </w:r>
      <w:r w:rsidR="0032166A">
        <w:fldChar w:fldCharType="begin"/>
      </w:r>
      <w:r w:rsidR="0032166A">
        <w:instrText xml:space="preserve"> REF _Ref301782214 \h </w:instrText>
      </w:r>
      <w:r w:rsidR="0032166A">
        <w:fldChar w:fldCharType="separate"/>
      </w:r>
      <w:r w:rsidR="007805D2">
        <w:t>Figura 16</w:t>
      </w:r>
      <w:r w:rsidR="0032166A">
        <w:fldChar w:fldCharType="end"/>
      </w:r>
      <w:r>
        <w:t>), semplicemente muovendo lo slider: le costruzioni che verranno aggiunte diventeranno visibili sopra lo slider, quelle che verranno eliminate diverranno opache.</w:t>
      </w:r>
    </w:p>
    <w:p w:rsidR="00FC3556" w:rsidRDefault="00FC3556" w:rsidP="00F8179E">
      <w:pPr>
        <w:keepNext/>
        <w:spacing w:before="240"/>
      </w:pPr>
      <w:r w:rsidRPr="00F8179E">
        <w:rPr>
          <w:b/>
          <w:bCs/>
        </w:rPr>
        <w:drawing>
          <wp:inline distT="0" distB="0" distL="0" distR="0" wp14:anchorId="54B64F0C" wp14:editId="71036988">
            <wp:extent cx="6113780" cy="3200400"/>
            <wp:effectExtent l="0" t="0" r="1270" b="0"/>
            <wp:docPr id="23" name="Immagine 23" descr="Z:\Workspace\monopoly-uniba\doc\screenshots\18-gioco-gestisci-edifici-compra-2-case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Z:\Workspace\monopoly-uniba\doc\screenshots\18-gioco-gestisci-edifici-compra-2-case-1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56" w:rsidRDefault="00FC3556" w:rsidP="00F8179E">
      <w:pPr>
        <w:pStyle w:val="Didascalia"/>
      </w:pPr>
      <w:bookmarkStart w:id="52" w:name="_Ref3017822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05D2">
        <w:t>16</w:t>
      </w:r>
      <w:r>
        <w:fldChar w:fldCharType="end"/>
      </w:r>
      <w:bookmarkEnd w:id="52"/>
      <w:r>
        <w:t xml:space="preserve"> Utilizza lo slider per selezionare la quantità delle costruzioni</w:t>
      </w:r>
    </w:p>
    <w:p w:rsidR="00792474" w:rsidRDefault="00FC3556" w:rsidP="00F8179E">
      <w:r>
        <w:lastRenderedPageBreak/>
        <w:t xml:space="preserve">Confermando l’acquisto, vedrai le case (vedi </w:t>
      </w:r>
      <w:r w:rsidR="0032166A">
        <w:fldChar w:fldCharType="begin"/>
      </w:r>
      <w:r w:rsidR="0032166A">
        <w:instrText xml:space="preserve"> REF _Ref301782222 \h </w:instrText>
      </w:r>
      <w:r w:rsidR="0032166A">
        <w:fldChar w:fldCharType="separate"/>
      </w:r>
      <w:r w:rsidR="007805D2">
        <w:t>Figura 17</w:t>
      </w:r>
      <w:r w:rsidR="0032166A">
        <w:fldChar w:fldCharType="end"/>
      </w:r>
      <w:r>
        <w:t>) cadere nello spazio alle spalle della strada. Se, invece, avrai venduto una costruzione, questa verrà prelevata, scomparendo verso l’alto.</w:t>
      </w:r>
    </w:p>
    <w:p w:rsidR="00EE4D24" w:rsidRDefault="00EE4D24" w:rsidP="00F8179E">
      <w:pPr>
        <w:keepNext/>
        <w:spacing w:before="240"/>
      </w:pPr>
      <w:r>
        <w:drawing>
          <wp:inline distT="0" distB="0" distL="0" distR="0" wp14:anchorId="2AF46F02" wp14:editId="7E536914">
            <wp:extent cx="6113780" cy="3200400"/>
            <wp:effectExtent l="0" t="0" r="1270" b="0"/>
            <wp:docPr id="24" name="Immagine 24" descr="Z:\Workspace\monopoly-uniba\doc\screenshots\19-gioco-gestisci-edifici-2-case-comprate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Z:\Workspace\monopoly-uniba\doc\screenshots\19-gioco-gestisci-edifici-2-case-comprate-1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556" w:rsidRDefault="00EE4D24" w:rsidP="00F8179E">
      <w:pPr>
        <w:pStyle w:val="Didascalia"/>
        <w:spacing w:after="240"/>
      </w:pPr>
      <w:bookmarkStart w:id="53" w:name="_Ref30178222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05D2">
        <w:t>17</w:t>
      </w:r>
      <w:r>
        <w:fldChar w:fldCharType="end"/>
      </w:r>
      <w:bookmarkEnd w:id="53"/>
      <w:r>
        <w:t xml:space="preserve"> Case acquistate!</w:t>
      </w:r>
    </w:p>
    <w:p w:rsidR="00EE4D24" w:rsidRDefault="00EE4D24" w:rsidP="00F8179E">
      <w:r>
        <w:t>Ovviamente, potrai costruire anche un albergo! In questo caso, le tue case verranno vendute (</w:t>
      </w:r>
      <w:r w:rsidRPr="00F8179E">
        <w:rPr>
          <w:i/>
        </w:rPr>
        <w:t>dura lex, sed lex</w:t>
      </w:r>
      <w:r>
        <w:t xml:space="preserve">), e un bell’albergo rosso cadrà dall’alto (vedi </w:t>
      </w:r>
      <w:r w:rsidR="0032166A">
        <w:fldChar w:fldCharType="begin"/>
      </w:r>
      <w:r w:rsidR="0032166A">
        <w:instrText xml:space="preserve"> REF _Ref301782232 \h </w:instrText>
      </w:r>
      <w:r w:rsidR="0032166A">
        <w:fldChar w:fldCharType="separate"/>
      </w:r>
      <w:r w:rsidR="007805D2">
        <w:t>Figura 18</w:t>
      </w:r>
      <w:r w:rsidR="0032166A">
        <w:fldChar w:fldCharType="end"/>
      </w:r>
      <w:r>
        <w:t>).</w:t>
      </w:r>
    </w:p>
    <w:p w:rsidR="00EE4D24" w:rsidRPr="00F8179E" w:rsidRDefault="00EE4D24" w:rsidP="00F8179E"/>
    <w:p w:rsidR="00EE4D24" w:rsidRDefault="00EE4D24" w:rsidP="00F8179E">
      <w:pPr>
        <w:keepNext/>
      </w:pPr>
      <w:r>
        <w:drawing>
          <wp:inline distT="0" distB="0" distL="0" distR="0" wp14:anchorId="60F31DCC" wp14:editId="69CB0CC6">
            <wp:extent cx="6113780" cy="3200400"/>
            <wp:effectExtent l="0" t="0" r="1270" b="0"/>
            <wp:docPr id="25" name="Immagine 25" descr="Z:\Workspace\monopoly-uniba\doc\screenshots\21-gioco-gestisci-edifici-albergo-comprato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Z:\Workspace\monopoly-uniba\doc\screenshots\21-gioco-gestisci-edifici-albergo-comprato-15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D24" w:rsidRDefault="00EE4D24" w:rsidP="00F8179E">
      <w:pPr>
        <w:pStyle w:val="Didascalia"/>
        <w:spacing w:after="240"/>
      </w:pPr>
      <w:bookmarkStart w:id="54" w:name="_Ref30178223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05D2">
        <w:t>18</w:t>
      </w:r>
      <w:r>
        <w:fldChar w:fldCharType="end"/>
      </w:r>
      <w:bookmarkEnd w:id="54"/>
      <w:r>
        <w:t xml:space="preserve"> Albergo acquistato!</w:t>
      </w:r>
    </w:p>
    <w:p w:rsidR="004406FC" w:rsidRDefault="004406FC">
      <w:pPr>
        <w:spacing w:after="200"/>
        <w:jc w:val="left"/>
      </w:pPr>
      <w:r>
        <w:br w:type="page"/>
      </w:r>
    </w:p>
    <w:p w:rsidR="00EE4D24" w:rsidRDefault="004406FC" w:rsidP="00F8179E">
      <w:pPr>
        <w:pStyle w:val="Titolo1"/>
      </w:pPr>
      <w:bookmarkStart w:id="55" w:name="_Toc301782375"/>
      <w:r>
        <w:lastRenderedPageBreak/>
        <w:t>Il Computer vuole batterti!</w:t>
      </w:r>
      <w:bookmarkEnd w:id="55"/>
    </w:p>
    <w:p w:rsidR="00CE5E2C" w:rsidRDefault="004406FC" w:rsidP="00F8179E">
      <w:r>
        <w:t xml:space="preserve">In quanto macchina, il computer vuole essere perfetto, ma riuscirà a batterti? Egli potrà </w:t>
      </w:r>
      <w:r w:rsidR="00CE5E2C">
        <w:t xml:space="preserve">comprare terreni </w:t>
      </w:r>
      <w:r>
        <w:t xml:space="preserve">e decidere se vendere </w:t>
      </w:r>
      <w:r w:rsidR="00CE5E2C">
        <w:t>edifici</w:t>
      </w:r>
      <w:r>
        <w:t>, costruirne altr</w:t>
      </w:r>
      <w:r w:rsidR="00CE5E2C">
        <w:t>i</w:t>
      </w:r>
      <w:r>
        <w:t>, o semplicemente passare il turno</w:t>
      </w:r>
      <w:r w:rsidR="00CE5E2C">
        <w:t xml:space="preserve"> (vedi </w:t>
      </w:r>
      <w:r w:rsidR="0032166A">
        <w:fldChar w:fldCharType="begin"/>
      </w:r>
      <w:r w:rsidR="0032166A">
        <w:instrText xml:space="preserve"> REF _Ref301782246 \h </w:instrText>
      </w:r>
      <w:r w:rsidR="0032166A">
        <w:fldChar w:fldCharType="separate"/>
      </w:r>
      <w:r w:rsidR="007805D2">
        <w:t>Figura 19</w:t>
      </w:r>
      <w:r w:rsidR="0032166A">
        <w:fldChar w:fldCharType="end"/>
      </w:r>
      <w:r w:rsidR="00CE5E2C">
        <w:t xml:space="preserve">): </w:t>
      </w:r>
      <w:r>
        <w:t>forse è spaventato, approfittane e dagli il col</w:t>
      </w:r>
      <w:r w:rsidR="00CE5E2C">
        <w:t>po di grazia!</w:t>
      </w:r>
    </w:p>
    <w:p w:rsidR="00CE5E2C" w:rsidRDefault="00CE5E2C" w:rsidP="00F8179E">
      <w:pPr>
        <w:keepNext/>
        <w:spacing w:before="240"/>
      </w:pPr>
      <w:r>
        <w:drawing>
          <wp:inline distT="0" distB="0" distL="0" distR="0" wp14:anchorId="2DB5F6D3" wp14:editId="38CACFE6">
            <wp:extent cx="6113780" cy="3200400"/>
            <wp:effectExtent l="0" t="0" r="1270" b="0"/>
            <wp:docPr id="26" name="Immagine 26" descr="Z:\Workspace\monopoly-uniba\doc\screenshots\16-gioco-computer-non-compra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Z:\Workspace\monopoly-uniba\doc\screenshots\16-gioco-computer-non-compra-10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6FC" w:rsidRDefault="00CE5E2C" w:rsidP="00F8179E">
      <w:pPr>
        <w:pStyle w:val="Didascalia"/>
        <w:spacing w:after="240"/>
      </w:pPr>
      <w:bookmarkStart w:id="56" w:name="_Ref3017822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05D2">
        <w:t>19</w:t>
      </w:r>
      <w:r>
        <w:fldChar w:fldCharType="end"/>
      </w:r>
      <w:bookmarkEnd w:id="56"/>
      <w:r>
        <w:t xml:space="preserve"> Il computer ha deciso di non fare nulla, approfittane!</w:t>
      </w:r>
    </w:p>
    <w:p w:rsidR="00CE5E2C" w:rsidRDefault="00CE5E2C">
      <w:pPr>
        <w:spacing w:after="200"/>
        <w:jc w:val="left"/>
      </w:pPr>
      <w:r>
        <w:br w:type="page"/>
      </w:r>
    </w:p>
    <w:p w:rsidR="00CE5E2C" w:rsidRDefault="00CE5E2C" w:rsidP="00F8179E">
      <w:pPr>
        <w:pStyle w:val="Titolo1"/>
      </w:pPr>
      <w:bookmarkStart w:id="57" w:name="_Toc301782376"/>
      <w:r>
        <w:lastRenderedPageBreak/>
        <w:t>Fine del gioco</w:t>
      </w:r>
      <w:bookmarkEnd w:id="57"/>
    </w:p>
    <w:p w:rsidR="00CE5E2C" w:rsidRDefault="00CE5E2C" w:rsidP="00F8179E">
      <w:r>
        <w:t xml:space="preserve">Ahimè, tutto deve finire, anche il Monopoly. Che sia tu ad aver vinto (vedi </w:t>
      </w:r>
      <w:r w:rsidR="0032166A">
        <w:fldChar w:fldCharType="begin"/>
      </w:r>
      <w:r w:rsidR="0032166A">
        <w:instrText xml:space="preserve"> REF _Ref301782256 \h </w:instrText>
      </w:r>
      <w:r w:rsidR="0032166A">
        <w:fldChar w:fldCharType="separate"/>
      </w:r>
      <w:r w:rsidR="007805D2">
        <w:t>Figura 20</w:t>
      </w:r>
      <w:r w:rsidR="0032166A">
        <w:fldChar w:fldCharType="end"/>
      </w:r>
      <w:r>
        <w:t xml:space="preserve">) o il freddo calcolatore (vedi </w:t>
      </w:r>
      <w:r w:rsidR="0032166A">
        <w:fldChar w:fldCharType="begin"/>
      </w:r>
      <w:r w:rsidR="0032166A">
        <w:instrText xml:space="preserve"> REF _Ref301782262 \h </w:instrText>
      </w:r>
      <w:r w:rsidR="0032166A">
        <w:fldChar w:fldCharType="separate"/>
      </w:r>
      <w:r w:rsidR="007805D2">
        <w:t>Figura 21</w:t>
      </w:r>
      <w:r w:rsidR="0032166A">
        <w:fldChar w:fldCharType="end"/>
      </w:r>
      <w:r>
        <w:t>), alla fine, poco importa, perchè puoi giocare tante volte quanto vuoi, semplicemente premendo il pulsante in alto, “Ritorna al menu”, e</w:t>
      </w:r>
      <w:r w:rsidR="000F1094">
        <w:t>d</w:t>
      </w:r>
      <w:r>
        <w:t xml:space="preserve"> avviando una nuova partita!</w:t>
      </w:r>
    </w:p>
    <w:p w:rsidR="00CE5E2C" w:rsidRDefault="00CE5E2C" w:rsidP="00F8179E">
      <w:pPr>
        <w:keepNext/>
        <w:spacing w:before="240"/>
      </w:pPr>
      <w:r>
        <w:drawing>
          <wp:inline distT="0" distB="0" distL="0" distR="0" wp14:anchorId="57967CD3" wp14:editId="433F956D">
            <wp:extent cx="6113780" cy="3200400"/>
            <wp:effectExtent l="0" t="0" r="1270" b="0"/>
            <wp:docPr id="27" name="Immagine 27" descr="Z:\Workspace\monopoly-uniba\doc\screenshots\22-fine-vinc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Z:\Workspace\monopoly-uniba\doc\screenshots\22-fine-vincita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E2C" w:rsidRDefault="00CE5E2C" w:rsidP="00F8179E">
      <w:pPr>
        <w:pStyle w:val="Didascalia"/>
        <w:spacing w:after="240"/>
      </w:pPr>
      <w:bookmarkStart w:id="58" w:name="_Ref3017822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05D2">
        <w:t>20</w:t>
      </w:r>
      <w:r>
        <w:fldChar w:fldCharType="end"/>
      </w:r>
      <w:bookmarkEnd w:id="58"/>
      <w:r>
        <w:t xml:space="preserve"> Hai vinto! Birra per tutti!!!</w:t>
      </w:r>
    </w:p>
    <w:p w:rsidR="00CE5E2C" w:rsidRDefault="00CE5E2C" w:rsidP="00F8179E">
      <w:pPr>
        <w:keepNext/>
      </w:pPr>
      <w:r w:rsidRPr="00F8179E">
        <w:drawing>
          <wp:inline distT="0" distB="0" distL="0" distR="0" wp14:anchorId="79544A37" wp14:editId="31B01518">
            <wp:extent cx="6113780" cy="3200400"/>
            <wp:effectExtent l="0" t="0" r="1270" b="0"/>
            <wp:docPr id="28" name="Immagine 28" descr="Z:\Workspace\monopoly-uniba\doc\screenshots\23-fine-perd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Z:\Workspace\monopoly-uniba\doc\screenshots\23-fine-perdita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E2C" w:rsidRDefault="00CE5E2C" w:rsidP="00F8179E">
      <w:pPr>
        <w:pStyle w:val="Didascalia"/>
        <w:spacing w:after="240"/>
      </w:pPr>
      <w:bookmarkStart w:id="59" w:name="_Ref3017822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05D2">
        <w:t>21</w:t>
      </w:r>
      <w:r>
        <w:fldChar w:fldCharType="end"/>
      </w:r>
      <w:bookmarkEnd w:id="59"/>
      <w:r>
        <w:t xml:space="preserve"> Hai perso, rifatti con un'altra partita!</w:t>
      </w:r>
    </w:p>
    <w:p w:rsidR="00CE5E2C" w:rsidRPr="00F8179E" w:rsidRDefault="00CE5E2C" w:rsidP="00F8179E"/>
    <w:sectPr w:rsidR="00CE5E2C" w:rsidRPr="00F8179E" w:rsidSect="00B80CD6">
      <w:headerReference w:type="default" r:id="rId33"/>
      <w:footerReference w:type="default" r:id="rId34"/>
      <w:pgSz w:w="11906" w:h="16838"/>
      <w:pgMar w:top="1276" w:right="1134" w:bottom="993" w:left="1134" w:header="708" w:footer="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D7BD5" w:rsidRDefault="00FD7BD5" w:rsidP="00C253C9">
      <w:r>
        <w:separator/>
      </w:r>
    </w:p>
  </w:endnote>
  <w:endnote w:type="continuationSeparator" w:id="0">
    <w:p w:rsidR="00FD7BD5" w:rsidRDefault="00FD7BD5" w:rsidP="00C253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KabobBlack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Kabob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82A5D" w:rsidRDefault="00F82A5D">
    <w:pPr>
      <w:pStyle w:val="Pidipagina"/>
      <w:jc w:val="right"/>
      <w:rPr>
        <w:ins w:id="7" w:author="Fra" w:date="2011-08-22T13:20:00Z"/>
      </w:rPr>
    </w:pPr>
  </w:p>
  <w:p w:rsidR="00D345D1" w:rsidRDefault="00D345D1">
    <w:pPr>
      <w:pStyle w:val="Pidipa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ustomXmlInsRangeStart w:id="62" w:author="Fra" w:date="2011-08-22T13:21:00Z"/>
  <w:sdt>
    <w:sdtPr>
      <w:id w:val="-1388263984"/>
      <w:docPartObj>
        <w:docPartGallery w:val="Page Numbers (Bottom of Page)"/>
        <w:docPartUnique/>
      </w:docPartObj>
    </w:sdtPr>
    <w:sdtEndPr/>
    <w:sdtContent>
      <w:customXmlInsRangeEnd w:id="62"/>
      <w:p w:rsidR="00F82A5D" w:rsidRDefault="00F82A5D">
        <w:pPr>
          <w:pStyle w:val="Pidipagina"/>
          <w:tabs>
            <w:tab w:val="clear" w:pos="9638"/>
            <w:tab w:val="right" w:pos="9639"/>
          </w:tabs>
          <w:ind w:left="-851" w:right="-710"/>
          <w:jc w:val="right"/>
          <w:rPr>
            <w:ins w:id="63" w:author="Fra" w:date="2011-08-22T13:21:00Z"/>
          </w:rPr>
        </w:pPr>
        <w:ins w:id="64" w:author="Fra" w:date="2011-08-22T13:21:00Z">
          <w:r w:rsidRPr="00F82A5D">
            <w:rPr>
              <w:sz w:val="32"/>
              <w:rPrChange w:id="65" w:author="Fra" w:date="2011-08-22T13:21:00Z">
                <w:rPr/>
              </w:rPrChange>
            </w:rPr>
            <w:fldChar w:fldCharType="begin"/>
          </w:r>
          <w:r w:rsidRPr="00F82A5D">
            <w:rPr>
              <w:sz w:val="32"/>
              <w:rPrChange w:id="66" w:author="Fra" w:date="2011-08-22T13:21:00Z">
                <w:rPr/>
              </w:rPrChange>
            </w:rPr>
            <w:instrText>PAGE   \* MERGEFORMAT</w:instrText>
          </w:r>
          <w:r w:rsidRPr="00F82A5D">
            <w:rPr>
              <w:sz w:val="32"/>
              <w:rPrChange w:id="67" w:author="Fra" w:date="2011-08-22T13:21:00Z">
                <w:rPr/>
              </w:rPrChange>
            </w:rPr>
            <w:fldChar w:fldCharType="separate"/>
          </w:r>
        </w:ins>
        <w:r w:rsidR="00A25423">
          <w:rPr>
            <w:sz w:val="32"/>
          </w:rPr>
          <w:t>1</w:t>
        </w:r>
        <w:ins w:id="68" w:author="Fra" w:date="2011-08-22T13:21:00Z">
          <w:r w:rsidRPr="00F82A5D">
            <w:rPr>
              <w:sz w:val="32"/>
              <w:rPrChange w:id="69" w:author="Fra" w:date="2011-08-22T13:21:00Z">
                <w:rPr/>
              </w:rPrChange>
            </w:rPr>
            <w:fldChar w:fldCharType="end"/>
          </w:r>
          <w:r w:rsidRPr="00F82A5D">
            <w:rPr>
              <w:sz w:val="32"/>
              <w:rPrChange w:id="70" w:author="Fra" w:date="2011-08-22T13:21:00Z">
                <w:rPr/>
              </w:rPrChange>
            </w:rPr>
            <w:t xml:space="preserve"> </w:t>
          </w:r>
        </w:ins>
      </w:p>
      <w:customXmlInsRangeStart w:id="71" w:author="Fra" w:date="2011-08-22T13:21:00Z"/>
    </w:sdtContent>
  </w:sdt>
  <w:customXmlInsRangeEnd w:id="71"/>
  <w:p w:rsidR="00F82A5D" w:rsidRDefault="00F82A5D">
    <w:pPr>
      <w:pStyle w:val="Pidipa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D7BD5" w:rsidRDefault="00FD7BD5" w:rsidP="00C253C9">
      <w:r>
        <w:separator/>
      </w:r>
    </w:p>
  </w:footnote>
  <w:footnote w:type="continuationSeparator" w:id="0">
    <w:p w:rsidR="00FD7BD5" w:rsidRDefault="00FD7BD5" w:rsidP="00C253C9">
      <w:r>
        <w:continuationSeparator/>
      </w:r>
    </w:p>
  </w:footnote>
  <w:footnote w:id="1">
    <w:p w:rsidR="00097E85" w:rsidRDefault="00097E85">
      <w:pPr>
        <w:pStyle w:val="Testonotaapidipagina"/>
      </w:pPr>
      <w:ins w:id="13" w:author="Fra" w:date="2011-08-22T13:11:00Z">
        <w:r>
          <w:rPr>
            <w:rStyle w:val="Rimandonotaapidipagina"/>
          </w:rPr>
          <w:footnoteRef/>
        </w:r>
        <w:r>
          <w:t xml:space="preserve"> Le altre funzionalità sono disabilitate, </w:t>
        </w:r>
        <w:r w:rsidR="00483798">
          <w:t>potranno essere</w:t>
        </w:r>
        <w:r>
          <w:t xml:space="preserve"> aggiunte in una eventuale estensione del gioco.</w:t>
        </w:r>
      </w:ins>
    </w:p>
  </w:footnote>
  <w:footnote w:id="2">
    <w:p w:rsidR="00BD66D6" w:rsidRDefault="00BD66D6">
      <w:pPr>
        <w:pStyle w:val="Testonotaapidipagina"/>
      </w:pPr>
      <w:ins w:id="25" w:author="Fra" w:date="2011-08-22T12:24:00Z">
        <w:r>
          <w:rPr>
            <w:rStyle w:val="Rimandonotaapidipagina"/>
          </w:rPr>
          <w:footnoteRef/>
        </w:r>
        <w:r>
          <w:t xml:space="preserve"> In una eventuale estensione del gioco, si dovranno inserire, accanto al contratto, le opzioni per la relativa gestione, quali Vendita, Gestione edifici (se possibile), Ipoteca, ecc.</w:t>
        </w:r>
      </w:ins>
    </w:p>
  </w:footnote>
  <w:footnote w:id="3">
    <w:p w:rsidR="00BD66D6" w:rsidRDefault="00BD66D6">
      <w:pPr>
        <w:pStyle w:val="Testonotaapidipagina"/>
      </w:pPr>
      <w:ins w:id="26" w:author="Fra" w:date="2011-08-22T12:25:00Z">
        <w:r>
          <w:rPr>
            <w:rStyle w:val="Rimandonotaapidipagina"/>
          </w:rPr>
          <w:footnoteRef/>
        </w:r>
        <w:r>
          <w:t xml:space="preserve"> In una eventuale estensione del gioco, si dovranno inserire, accanto al contratto, le relative opzioni, differenti a seconda della tipologia di proprietà, se posseduta o meno dal </w:t>
        </w:r>
      </w:ins>
      <w:ins w:id="27" w:author="Fra" w:date="2011-08-22T12:26:00Z">
        <w:r>
          <w:t>giocatore, ecc.</w:t>
        </w:r>
      </w:ins>
    </w:p>
  </w:footnote>
  <w:footnote w:id="4">
    <w:p w:rsidR="00BD66D6" w:rsidRDefault="00BD66D6">
      <w:pPr>
        <w:pStyle w:val="Testonotaapidipagina"/>
      </w:pPr>
      <w:ins w:id="31" w:author="Fra" w:date="2011-08-22T12:26:00Z">
        <w:r>
          <w:rPr>
            <w:rStyle w:val="Rimandonotaapidipagina"/>
          </w:rPr>
          <w:footnoteRef/>
        </w:r>
        <w:r w:rsidR="007F7E99">
          <w:t xml:space="preserve"> In questa versione del gioco</w:t>
        </w:r>
        <w:r>
          <w:t xml:space="preserve"> non sono state implementate le Probabilità e gli Imprevisti</w:t>
        </w:r>
      </w:ins>
      <w:ins w:id="32" w:author="Fra" w:date="2011-08-22T12:27:00Z">
        <w:r>
          <w:t>, così come nessun gioc</w:t>
        </w:r>
        <w:r w:rsidR="007F7E99">
          <w:t>atore va in prigione, seppure l</w:t>
        </w:r>
      </w:ins>
      <w:ins w:id="33" w:author="Fra" w:date="2011-08-22T13:06:00Z">
        <w:r w:rsidR="007F7E99">
          <w:t>e</w:t>
        </w:r>
      </w:ins>
      <w:ins w:id="34" w:author="Fra" w:date="2011-08-22T12:27:00Z">
        <w:r>
          <w:t xml:space="preserve"> casell</w:t>
        </w:r>
      </w:ins>
      <w:ins w:id="35" w:author="Fra" w:date="2011-08-22T13:06:00Z">
        <w:r w:rsidR="007F7E99">
          <w:t>e sono</w:t>
        </w:r>
      </w:ins>
      <w:ins w:id="36" w:author="Fra" w:date="2011-08-22T12:27:00Z">
        <w:r>
          <w:t xml:space="preserve"> stat</w:t>
        </w:r>
      </w:ins>
      <w:ins w:id="37" w:author="Fra" w:date="2011-08-22T13:06:00Z">
        <w:r w:rsidR="007F7E99">
          <w:t>e</w:t>
        </w:r>
      </w:ins>
      <w:ins w:id="38" w:author="Fra" w:date="2011-08-22T12:27:00Z">
        <w:r>
          <w:t xml:space="preserve"> realizzat</w:t>
        </w:r>
      </w:ins>
      <w:ins w:id="39" w:author="Fra" w:date="2011-08-22T13:06:00Z">
        <w:r w:rsidR="007F7E99">
          <w:t>e</w:t>
        </w:r>
      </w:ins>
      <w:ins w:id="40" w:author="Fra" w:date="2011-08-22T12:26:00Z">
        <w:r>
          <w:t>; potranno essere funzionalità aggiuntive di una eventuale estensione del gioco.</w:t>
        </w:r>
      </w:ins>
    </w:p>
  </w:footnote>
  <w:footnote w:id="5">
    <w:p w:rsidR="0057352F" w:rsidRDefault="0057352F">
      <w:pPr>
        <w:pStyle w:val="Testonotaapidipagina"/>
      </w:pPr>
      <w:ins w:id="47" w:author="Fra" w:date="2011-08-22T12:42:00Z">
        <w:r>
          <w:rPr>
            <w:rStyle w:val="Rimandonotaapidipagina"/>
          </w:rPr>
          <w:footnoteRef/>
        </w:r>
        <w:r>
          <w:t xml:space="preserve"> L</w:t>
        </w:r>
      </w:ins>
      <w:ins w:id="48" w:author="Fra" w:date="2011-08-22T12:43:00Z">
        <w:r>
          <w:t>’acquisto e la vendita di case può essere fatta solo se ci si trova su un terreno del lotto sul quale si vuole edificare o vendere.</w:t>
        </w:r>
      </w:ins>
      <w:ins w:id="49" w:author="Fra" w:date="2011-08-22T12:45:00Z">
        <w:r w:rsidR="00FC3556">
          <w:t xml:space="preserve"> Ipotecare le case o i terreni non è possibile.</w:t>
        </w:r>
      </w:ins>
      <w:ins w:id="50" w:author="Fra" w:date="2011-08-22T12:43:00Z">
        <w:r>
          <w:t xml:space="preserve"> In una eventuale estensione del gioco, prevedere questa eventualità.</w:t>
        </w:r>
      </w:ins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8179E" w:rsidRDefault="00F8179E">
    <w:pPr>
      <w:pStyle w:val="Intestazione"/>
    </w:pPr>
    <w:ins w:id="60" w:author="Fra" w:date="2011-08-22T13:25:00Z">
      <w:r w:rsidRPr="00F82A5D">
        <w:rPr>
          <w:sz w:val="32"/>
          <w:rPrChange w:id="61">
            <w:rPr/>
          </w:rPrChange>
        </w:rPr>
        <w:drawing>
          <wp:anchor distT="0" distB="0" distL="114300" distR="114300" simplePos="0" relativeHeight="251663360" behindDoc="0" locked="0" layoutInCell="1" allowOverlap="1" wp14:anchorId="3EB8F101" wp14:editId="580295BE">
            <wp:simplePos x="0" y="0"/>
            <wp:positionH relativeFrom="margin">
              <wp:posOffset>6116955</wp:posOffset>
            </wp:positionH>
            <wp:positionV relativeFrom="margin">
              <wp:posOffset>-757555</wp:posOffset>
            </wp:positionV>
            <wp:extent cx="637540" cy="582930"/>
            <wp:effectExtent l="0" t="0" r="0" b="0"/>
            <wp:wrapSquare wrapText="bothSides"/>
            <wp:docPr id="1" name="Immagine 1" descr="Z:\Workspace\monopoly-uniba\raw\Monopoly Assets\Icons\monopoly_icon_dice_b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Z:\Workspace\monopoly-uniba\raw\Monopoly Assets\Icons\monopoly_icon_dice_bw.gif"/>
                    <pic:cNvPicPr>
                      <a:picLocks noChangeAspect="1" noChangeArrowheads="1"/>
                    </pic:cNvPicPr>
                  </pic:nvPicPr>
                  <pic:blipFill>
                    <a:blip r:embed="rId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ins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D47C0C"/>
    <w:multiLevelType w:val="hybridMultilevel"/>
    <w:tmpl w:val="3CCE0958"/>
    <w:lvl w:ilvl="0" w:tplc="48F653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3D9B"/>
    <w:rsid w:val="00097E85"/>
    <w:rsid w:val="000F1094"/>
    <w:rsid w:val="00115340"/>
    <w:rsid w:val="00142F71"/>
    <w:rsid w:val="002775A3"/>
    <w:rsid w:val="002C455E"/>
    <w:rsid w:val="002E5F80"/>
    <w:rsid w:val="0032166A"/>
    <w:rsid w:val="004406FC"/>
    <w:rsid w:val="00483798"/>
    <w:rsid w:val="004A4ADF"/>
    <w:rsid w:val="00571640"/>
    <w:rsid w:val="0057352F"/>
    <w:rsid w:val="005A3CD3"/>
    <w:rsid w:val="005B7107"/>
    <w:rsid w:val="00614C69"/>
    <w:rsid w:val="00636DEC"/>
    <w:rsid w:val="00673796"/>
    <w:rsid w:val="0075652F"/>
    <w:rsid w:val="007805D2"/>
    <w:rsid w:val="00792474"/>
    <w:rsid w:val="007F7E99"/>
    <w:rsid w:val="00841BA8"/>
    <w:rsid w:val="009477F1"/>
    <w:rsid w:val="009F717E"/>
    <w:rsid w:val="00A25423"/>
    <w:rsid w:val="00A93D9B"/>
    <w:rsid w:val="00AE26AC"/>
    <w:rsid w:val="00B11DF1"/>
    <w:rsid w:val="00B72F89"/>
    <w:rsid w:val="00B80CD6"/>
    <w:rsid w:val="00BC33FB"/>
    <w:rsid w:val="00BD66D6"/>
    <w:rsid w:val="00C253C9"/>
    <w:rsid w:val="00C7166D"/>
    <w:rsid w:val="00C9351E"/>
    <w:rsid w:val="00CA2080"/>
    <w:rsid w:val="00CA46AF"/>
    <w:rsid w:val="00CE5E2C"/>
    <w:rsid w:val="00D330AF"/>
    <w:rsid w:val="00D345D1"/>
    <w:rsid w:val="00D46936"/>
    <w:rsid w:val="00DB5478"/>
    <w:rsid w:val="00DC342B"/>
    <w:rsid w:val="00ED0F33"/>
    <w:rsid w:val="00EE4D24"/>
    <w:rsid w:val="00F8179E"/>
    <w:rsid w:val="00F82A5D"/>
    <w:rsid w:val="00F857E9"/>
    <w:rsid w:val="00F94D33"/>
    <w:rsid w:val="00FC3556"/>
    <w:rsid w:val="00FD7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C253C9"/>
    <w:pPr>
      <w:spacing w:after="0"/>
      <w:jc w:val="both"/>
    </w:pPr>
    <w:rPr>
      <w:noProof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C253C9"/>
    <w:pPr>
      <w:keepNext/>
      <w:keepLines/>
      <w:outlineLvl w:val="0"/>
    </w:pPr>
    <w:rPr>
      <w:rFonts w:asciiTheme="majorHAnsi" w:eastAsiaTheme="majorEastAsia" w:hAnsiTheme="majorHAnsi" w:cstheme="majorBidi"/>
      <w:b/>
      <w:bCs/>
      <w:color w:val="0B5294" w:themeColor="accent1" w:themeShade="BF"/>
      <w:sz w:val="28"/>
      <w:szCs w:val="28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BD66D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0F6FC6" w:themeColor="accent1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essunaspaziatura">
    <w:name w:val="No Spacing"/>
    <w:link w:val="NessunaspaziaturaCarattere"/>
    <w:uiPriority w:val="1"/>
    <w:qFormat/>
    <w:rsid w:val="00A93D9B"/>
    <w:pPr>
      <w:spacing w:after="0" w:line="240" w:lineRule="auto"/>
    </w:pPr>
    <w:rPr>
      <w:rFonts w:eastAsiaTheme="minorEastAsia"/>
      <w:lang w:eastAsia="it-IT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A93D9B"/>
    <w:rPr>
      <w:rFonts w:eastAsiaTheme="minorEastAsia"/>
      <w:lang w:eastAsia="it-I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A93D9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A93D9B"/>
    <w:rPr>
      <w:rFonts w:ascii="Tahoma" w:hAnsi="Tahoma" w:cs="Tahoma"/>
      <w:sz w:val="16"/>
      <w:szCs w:val="16"/>
    </w:rPr>
  </w:style>
  <w:style w:type="character" w:styleId="Testosegnaposto">
    <w:name w:val="Placeholder Text"/>
    <w:basedOn w:val="Carpredefinitoparagrafo"/>
    <w:uiPriority w:val="99"/>
    <w:semiHidden/>
    <w:rsid w:val="00A93D9B"/>
    <w:rPr>
      <w:color w:val="808080"/>
    </w:rPr>
  </w:style>
  <w:style w:type="paragraph" w:styleId="Intestazione">
    <w:name w:val="header"/>
    <w:basedOn w:val="Normale"/>
    <w:link w:val="IntestazioneCarattere"/>
    <w:uiPriority w:val="99"/>
    <w:unhideWhenUsed/>
    <w:rsid w:val="00614C69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14C69"/>
  </w:style>
  <w:style w:type="paragraph" w:styleId="Pidipagina">
    <w:name w:val="footer"/>
    <w:basedOn w:val="Normale"/>
    <w:link w:val="PidipaginaCarattere"/>
    <w:uiPriority w:val="99"/>
    <w:unhideWhenUsed/>
    <w:rsid w:val="00614C69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14C69"/>
  </w:style>
  <w:style w:type="character" w:customStyle="1" w:styleId="Titolo1Carattere">
    <w:name w:val="Titolo 1 Carattere"/>
    <w:basedOn w:val="Carpredefinitoparagrafo"/>
    <w:link w:val="Titolo1"/>
    <w:uiPriority w:val="9"/>
    <w:rsid w:val="00C253C9"/>
    <w:rPr>
      <w:rFonts w:asciiTheme="majorHAnsi" w:eastAsiaTheme="majorEastAsia" w:hAnsiTheme="majorHAnsi" w:cstheme="majorBidi"/>
      <w:b/>
      <w:bCs/>
      <w:noProof/>
      <w:color w:val="0B5294" w:themeColor="accent1" w:themeShade="BF"/>
      <w:sz w:val="28"/>
      <w:szCs w:val="28"/>
      <w:lang w:eastAsia="it-IT"/>
    </w:rPr>
  </w:style>
  <w:style w:type="paragraph" w:styleId="Didascalia">
    <w:name w:val="caption"/>
    <w:basedOn w:val="Normale"/>
    <w:next w:val="Normale"/>
    <w:uiPriority w:val="35"/>
    <w:unhideWhenUsed/>
    <w:qFormat/>
    <w:rsid w:val="00841BA8"/>
    <w:pPr>
      <w:spacing w:line="240" w:lineRule="auto"/>
      <w:jc w:val="center"/>
    </w:pPr>
    <w:rPr>
      <w:b/>
      <w:bCs/>
      <w:sz w:val="18"/>
      <w:szCs w:val="18"/>
    </w:rPr>
  </w:style>
  <w:style w:type="paragraph" w:styleId="Paragrafoelenco">
    <w:name w:val="List Paragraph"/>
    <w:basedOn w:val="Normale"/>
    <w:uiPriority w:val="34"/>
    <w:qFormat/>
    <w:rsid w:val="002775A3"/>
    <w:pPr>
      <w:ind w:left="720"/>
      <w:contextualSpacing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BD66D6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BD66D6"/>
    <w:rPr>
      <w:noProof/>
      <w:sz w:val="20"/>
      <w:szCs w:val="20"/>
      <w:lang w:eastAsia="it-IT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BD66D6"/>
    <w:rPr>
      <w:vertAlign w:val="superscript"/>
    </w:rPr>
  </w:style>
  <w:style w:type="character" w:customStyle="1" w:styleId="Titolo2Carattere">
    <w:name w:val="Titolo 2 Carattere"/>
    <w:basedOn w:val="Carpredefinitoparagrafo"/>
    <w:link w:val="Titolo2"/>
    <w:uiPriority w:val="9"/>
    <w:rsid w:val="00BD66D6"/>
    <w:rPr>
      <w:rFonts w:asciiTheme="majorHAnsi" w:eastAsiaTheme="majorEastAsia" w:hAnsiTheme="majorHAnsi" w:cstheme="majorBidi"/>
      <w:b/>
      <w:bCs/>
      <w:noProof/>
      <w:color w:val="0F6FC6" w:themeColor="accent1"/>
      <w:sz w:val="26"/>
      <w:szCs w:val="26"/>
      <w:lang w:eastAsia="it-IT"/>
    </w:rPr>
  </w:style>
  <w:style w:type="paragraph" w:styleId="Testonotadichiusura">
    <w:name w:val="endnote text"/>
    <w:basedOn w:val="Normale"/>
    <w:link w:val="TestonotadichiusuraCarattere"/>
    <w:uiPriority w:val="99"/>
    <w:semiHidden/>
    <w:unhideWhenUsed/>
    <w:rsid w:val="0057352F"/>
    <w:pPr>
      <w:spacing w:line="240" w:lineRule="auto"/>
    </w:pPr>
    <w:rPr>
      <w:sz w:val="20"/>
      <w:szCs w:val="20"/>
    </w:rPr>
  </w:style>
  <w:style w:type="character" w:customStyle="1" w:styleId="TestonotadichiusuraCarattere">
    <w:name w:val="Testo nota di chiusura Carattere"/>
    <w:basedOn w:val="Carpredefinitoparagrafo"/>
    <w:link w:val="Testonotadichiusura"/>
    <w:uiPriority w:val="99"/>
    <w:semiHidden/>
    <w:rsid w:val="0057352F"/>
    <w:rPr>
      <w:noProof/>
      <w:sz w:val="20"/>
      <w:szCs w:val="20"/>
      <w:lang w:eastAsia="it-IT"/>
    </w:rPr>
  </w:style>
  <w:style w:type="character" w:styleId="Rimandonotadichiusura">
    <w:name w:val="endnote reference"/>
    <w:basedOn w:val="Carpredefinitoparagrafo"/>
    <w:uiPriority w:val="99"/>
    <w:semiHidden/>
    <w:unhideWhenUsed/>
    <w:rsid w:val="0057352F"/>
    <w:rPr>
      <w:vertAlign w:val="superscript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F82A5D"/>
    <w:pPr>
      <w:spacing w:before="480"/>
      <w:jc w:val="left"/>
      <w:outlineLvl w:val="9"/>
    </w:pPr>
    <w:rPr>
      <w:noProof w:val="0"/>
    </w:rPr>
  </w:style>
  <w:style w:type="paragraph" w:styleId="Sommario1">
    <w:name w:val="toc 1"/>
    <w:basedOn w:val="Normale"/>
    <w:next w:val="Normale"/>
    <w:autoRedefine/>
    <w:uiPriority w:val="39"/>
    <w:unhideWhenUsed/>
    <w:rsid w:val="00F82A5D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F82A5D"/>
    <w:pPr>
      <w:tabs>
        <w:tab w:val="right" w:leader="dot" w:pos="9628"/>
      </w:tabs>
      <w:spacing w:after="100"/>
      <w:ind w:left="220"/>
    </w:pPr>
    <w:rPr>
      <w:sz w:val="24"/>
    </w:rPr>
  </w:style>
  <w:style w:type="character" w:styleId="Collegamentoipertestuale">
    <w:name w:val="Hyperlink"/>
    <w:basedOn w:val="Carpredefinitoparagrafo"/>
    <w:uiPriority w:val="99"/>
    <w:unhideWhenUsed/>
    <w:rsid w:val="00F82A5D"/>
    <w:rPr>
      <w:color w:val="F49100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C253C9"/>
    <w:pPr>
      <w:spacing w:after="0"/>
      <w:jc w:val="both"/>
    </w:pPr>
    <w:rPr>
      <w:noProof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C253C9"/>
    <w:pPr>
      <w:keepNext/>
      <w:keepLines/>
      <w:outlineLvl w:val="0"/>
    </w:pPr>
    <w:rPr>
      <w:rFonts w:asciiTheme="majorHAnsi" w:eastAsiaTheme="majorEastAsia" w:hAnsiTheme="majorHAnsi" w:cstheme="majorBidi"/>
      <w:b/>
      <w:bCs/>
      <w:color w:val="0B5294" w:themeColor="accent1" w:themeShade="BF"/>
      <w:sz w:val="28"/>
      <w:szCs w:val="28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BD66D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0F6FC6" w:themeColor="accent1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essunaspaziatura">
    <w:name w:val="No Spacing"/>
    <w:link w:val="NessunaspaziaturaCarattere"/>
    <w:uiPriority w:val="1"/>
    <w:qFormat/>
    <w:rsid w:val="00A93D9B"/>
    <w:pPr>
      <w:spacing w:after="0" w:line="240" w:lineRule="auto"/>
    </w:pPr>
    <w:rPr>
      <w:rFonts w:eastAsiaTheme="minorEastAsia"/>
      <w:lang w:eastAsia="it-IT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A93D9B"/>
    <w:rPr>
      <w:rFonts w:eastAsiaTheme="minorEastAsia"/>
      <w:lang w:eastAsia="it-I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A93D9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A93D9B"/>
    <w:rPr>
      <w:rFonts w:ascii="Tahoma" w:hAnsi="Tahoma" w:cs="Tahoma"/>
      <w:sz w:val="16"/>
      <w:szCs w:val="16"/>
    </w:rPr>
  </w:style>
  <w:style w:type="character" w:styleId="Testosegnaposto">
    <w:name w:val="Placeholder Text"/>
    <w:basedOn w:val="Carpredefinitoparagrafo"/>
    <w:uiPriority w:val="99"/>
    <w:semiHidden/>
    <w:rsid w:val="00A93D9B"/>
    <w:rPr>
      <w:color w:val="808080"/>
    </w:rPr>
  </w:style>
  <w:style w:type="paragraph" w:styleId="Intestazione">
    <w:name w:val="header"/>
    <w:basedOn w:val="Normale"/>
    <w:link w:val="IntestazioneCarattere"/>
    <w:uiPriority w:val="99"/>
    <w:unhideWhenUsed/>
    <w:rsid w:val="00614C69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14C69"/>
  </w:style>
  <w:style w:type="paragraph" w:styleId="Pidipagina">
    <w:name w:val="footer"/>
    <w:basedOn w:val="Normale"/>
    <w:link w:val="PidipaginaCarattere"/>
    <w:uiPriority w:val="99"/>
    <w:unhideWhenUsed/>
    <w:rsid w:val="00614C69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14C69"/>
  </w:style>
  <w:style w:type="character" w:customStyle="1" w:styleId="Titolo1Carattere">
    <w:name w:val="Titolo 1 Carattere"/>
    <w:basedOn w:val="Carpredefinitoparagrafo"/>
    <w:link w:val="Titolo1"/>
    <w:uiPriority w:val="9"/>
    <w:rsid w:val="00C253C9"/>
    <w:rPr>
      <w:rFonts w:asciiTheme="majorHAnsi" w:eastAsiaTheme="majorEastAsia" w:hAnsiTheme="majorHAnsi" w:cstheme="majorBidi"/>
      <w:b/>
      <w:bCs/>
      <w:noProof/>
      <w:color w:val="0B5294" w:themeColor="accent1" w:themeShade="BF"/>
      <w:sz w:val="28"/>
      <w:szCs w:val="28"/>
      <w:lang w:eastAsia="it-IT"/>
    </w:rPr>
  </w:style>
  <w:style w:type="paragraph" w:styleId="Didascalia">
    <w:name w:val="caption"/>
    <w:basedOn w:val="Normale"/>
    <w:next w:val="Normale"/>
    <w:uiPriority w:val="35"/>
    <w:unhideWhenUsed/>
    <w:qFormat/>
    <w:rsid w:val="00841BA8"/>
    <w:pPr>
      <w:spacing w:line="240" w:lineRule="auto"/>
      <w:jc w:val="center"/>
    </w:pPr>
    <w:rPr>
      <w:b/>
      <w:bCs/>
      <w:sz w:val="18"/>
      <w:szCs w:val="18"/>
    </w:rPr>
  </w:style>
  <w:style w:type="paragraph" w:styleId="Paragrafoelenco">
    <w:name w:val="List Paragraph"/>
    <w:basedOn w:val="Normale"/>
    <w:uiPriority w:val="34"/>
    <w:qFormat/>
    <w:rsid w:val="002775A3"/>
    <w:pPr>
      <w:ind w:left="720"/>
      <w:contextualSpacing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BD66D6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BD66D6"/>
    <w:rPr>
      <w:noProof/>
      <w:sz w:val="20"/>
      <w:szCs w:val="20"/>
      <w:lang w:eastAsia="it-IT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BD66D6"/>
    <w:rPr>
      <w:vertAlign w:val="superscript"/>
    </w:rPr>
  </w:style>
  <w:style w:type="character" w:customStyle="1" w:styleId="Titolo2Carattere">
    <w:name w:val="Titolo 2 Carattere"/>
    <w:basedOn w:val="Carpredefinitoparagrafo"/>
    <w:link w:val="Titolo2"/>
    <w:uiPriority w:val="9"/>
    <w:rsid w:val="00BD66D6"/>
    <w:rPr>
      <w:rFonts w:asciiTheme="majorHAnsi" w:eastAsiaTheme="majorEastAsia" w:hAnsiTheme="majorHAnsi" w:cstheme="majorBidi"/>
      <w:b/>
      <w:bCs/>
      <w:noProof/>
      <w:color w:val="0F6FC6" w:themeColor="accent1"/>
      <w:sz w:val="26"/>
      <w:szCs w:val="26"/>
      <w:lang w:eastAsia="it-IT"/>
    </w:rPr>
  </w:style>
  <w:style w:type="paragraph" w:styleId="Testonotadichiusura">
    <w:name w:val="endnote text"/>
    <w:basedOn w:val="Normale"/>
    <w:link w:val="TestonotadichiusuraCarattere"/>
    <w:uiPriority w:val="99"/>
    <w:semiHidden/>
    <w:unhideWhenUsed/>
    <w:rsid w:val="0057352F"/>
    <w:pPr>
      <w:spacing w:line="240" w:lineRule="auto"/>
    </w:pPr>
    <w:rPr>
      <w:sz w:val="20"/>
      <w:szCs w:val="20"/>
    </w:rPr>
  </w:style>
  <w:style w:type="character" w:customStyle="1" w:styleId="TestonotadichiusuraCarattere">
    <w:name w:val="Testo nota di chiusura Carattere"/>
    <w:basedOn w:val="Carpredefinitoparagrafo"/>
    <w:link w:val="Testonotadichiusura"/>
    <w:uiPriority w:val="99"/>
    <w:semiHidden/>
    <w:rsid w:val="0057352F"/>
    <w:rPr>
      <w:noProof/>
      <w:sz w:val="20"/>
      <w:szCs w:val="20"/>
      <w:lang w:eastAsia="it-IT"/>
    </w:rPr>
  </w:style>
  <w:style w:type="character" w:styleId="Rimandonotadichiusura">
    <w:name w:val="endnote reference"/>
    <w:basedOn w:val="Carpredefinitoparagrafo"/>
    <w:uiPriority w:val="99"/>
    <w:semiHidden/>
    <w:unhideWhenUsed/>
    <w:rsid w:val="0057352F"/>
    <w:rPr>
      <w:vertAlign w:val="superscript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F82A5D"/>
    <w:pPr>
      <w:spacing w:before="480"/>
      <w:jc w:val="left"/>
      <w:outlineLvl w:val="9"/>
    </w:pPr>
    <w:rPr>
      <w:noProof w:val="0"/>
    </w:rPr>
  </w:style>
  <w:style w:type="paragraph" w:styleId="Sommario1">
    <w:name w:val="toc 1"/>
    <w:basedOn w:val="Normale"/>
    <w:next w:val="Normale"/>
    <w:autoRedefine/>
    <w:uiPriority w:val="39"/>
    <w:unhideWhenUsed/>
    <w:rsid w:val="00F82A5D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F82A5D"/>
    <w:pPr>
      <w:tabs>
        <w:tab w:val="right" w:leader="dot" w:pos="9628"/>
      </w:tabs>
      <w:spacing w:after="100"/>
      <w:ind w:left="220"/>
    </w:pPr>
    <w:rPr>
      <w:sz w:val="24"/>
    </w:rPr>
  </w:style>
  <w:style w:type="character" w:styleId="Collegamentoipertestuale">
    <w:name w:val="Hyperlink"/>
    <w:basedOn w:val="Carpredefinitoparagrafo"/>
    <w:uiPriority w:val="99"/>
    <w:unhideWhenUsed/>
    <w:rsid w:val="00F82A5D"/>
    <w:rPr>
      <w:color w:val="F49100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577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microsoft.com/office/2007/relationships/hdphoto" Target="media/hdphoto1.wdp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gif"/></Relationships>
</file>

<file path=word/theme/theme1.xml><?xml version="1.0" encoding="utf-8"?>
<a:theme xmlns:a="http://schemas.openxmlformats.org/drawingml/2006/main" name="Tema di Office">
  <a:themeElements>
    <a:clrScheme name="Equinozio">
      <a:dk1>
        <a:sysClr val="windowText" lastClr="000000"/>
      </a:dk1>
      <a:lt1>
        <a:sysClr val="window" lastClr="FFFFFF"/>
      </a:lt1>
      <a:dk2>
        <a:srgbClr val="04617B"/>
      </a:dk2>
      <a:lt2>
        <a:srgbClr val="DBF5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/>
</file>

<file path=customXml/itemProps1.xml><?xml version="1.0" encoding="utf-8"?>
<ds:datastoreItem xmlns:ds="http://schemas.openxmlformats.org/officeDocument/2006/customXml" ds:itemID="{7A22A7E8-5FDC-43A1-8EB0-EF73780EE8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16</Pages>
  <Words>1508</Words>
  <Characters>7888</Characters>
  <Application>Microsoft Office Word</Application>
  <DocSecurity>0</DocSecurity>
  <Lines>232</Lines>
  <Paragraphs>138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Monopoly: Guida all’Uso</vt:lpstr>
    </vt:vector>
  </TitlesOfParts>
  <Company/>
  <LinksUpToDate>false</LinksUpToDate>
  <CharactersWithSpaces>9258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Monopoly: Guida all’Uso</dc:title>
  <dc:creator>Francesco Pontillo; Giuseppe Marolla;Matteo Gagliardi;Ciro Santoro</dc:creator>
  <cp:lastModifiedBy>Fra</cp:lastModifiedBy>
  <cp:revision>32</cp:revision>
  <cp:lastPrinted>2011-08-22T17:06:00Z</cp:lastPrinted>
  <dcterms:created xsi:type="dcterms:W3CDTF">2011-08-22T06:39:00Z</dcterms:created>
  <dcterms:modified xsi:type="dcterms:W3CDTF">2011-08-28T15:13:00Z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oogle.Documents.Tracking">
    <vt:lpwstr>true</vt:lpwstr>
  </property>
  <property fmtid="{D5CDD505-2E9C-101B-9397-08002B2CF9AE}" pid="3" name="Google.Documents.DocumentId">
    <vt:lpwstr>1zjUK03fT5lk7kLXWuahdvqq0J2gmNyMRRPae5SN_Wzg</vt:lpwstr>
  </property>
  <property fmtid="{D5CDD505-2E9C-101B-9397-08002B2CF9AE}" pid="4" name="Google.Documents.RevisionId">
    <vt:lpwstr>06008185443217859771</vt:lpwstr>
  </property>
  <property fmtid="{D5CDD505-2E9C-101B-9397-08002B2CF9AE}" pid="5" name="Google.Documents.PreviousRevisionId">
    <vt:lpwstr>18159352077463259751</vt:lpwstr>
  </property>
  <property fmtid="{D5CDD505-2E9C-101B-9397-08002B2CF9AE}" pid="6" name="Google.Documents.PluginVersion">
    <vt:lpwstr>2.0.2154.5604</vt:lpwstr>
  </property>
  <property fmtid="{D5CDD505-2E9C-101B-9397-08002B2CF9AE}" pid="7" name="Google.Documents.MergeIncapabilityFlags">
    <vt:i4>0</vt:i4>
  </property>
</Properties>
</file>